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344FA" w14:textId="77777777" w:rsidR="00B13393" w:rsidRDefault="00B13393" w:rsidP="00B13393">
      <w:pPr>
        <w:tabs>
          <w:tab w:val="num" w:pos="720"/>
        </w:tabs>
        <w:ind w:left="720" w:hanging="360"/>
      </w:pPr>
    </w:p>
    <w:p w14:paraId="3127C4A2" w14:textId="77777777" w:rsidR="00B13393" w:rsidRPr="00B13393" w:rsidRDefault="00B13393" w:rsidP="00B13393">
      <w:pPr>
        <w:pStyle w:val="BodyText"/>
        <w:numPr>
          <w:ilvl w:val="0"/>
          <w:numId w:val="13"/>
        </w:numPr>
        <w:rPr>
          <w:sz w:val="72"/>
          <w:szCs w:val="72"/>
          <w:lang w:val="fr-CH"/>
        </w:rPr>
      </w:pPr>
    </w:p>
    <w:p w14:paraId="373D2AE8" w14:textId="77777777" w:rsidR="00B13393" w:rsidRPr="006A6F29" w:rsidRDefault="00B13393" w:rsidP="00B13393">
      <w:pPr>
        <w:ind w:left="360"/>
      </w:pPr>
      <w:r w:rsidRPr="006A6F29">
        <w:t>Route de Cheseaux, 1</w:t>
      </w:r>
      <w:r w:rsidRPr="006A6F29">
        <w:br/>
        <w:t>CH-1401 Yverdon-les-Bains</w:t>
      </w:r>
      <w:r w:rsidRPr="006A6F29">
        <w:br/>
        <w:t>+41 24 557 73 77</w:t>
      </w:r>
    </w:p>
    <w:p w14:paraId="6C348E1F" w14:textId="45EF46DD" w:rsidR="00B13393" w:rsidRDefault="00B13393" w:rsidP="00B13393">
      <w:pPr>
        <w:pStyle w:val="BodyText"/>
        <w:rPr>
          <w:sz w:val="72"/>
          <w:szCs w:val="72"/>
        </w:rPr>
      </w:pPr>
    </w:p>
    <w:p w14:paraId="077E5A24" w14:textId="77777777" w:rsidR="00B13393" w:rsidRPr="00B13393" w:rsidRDefault="00B13393" w:rsidP="00B13393">
      <w:pPr>
        <w:pStyle w:val="BodyText"/>
        <w:rPr>
          <w:sz w:val="72"/>
          <w:szCs w:val="72"/>
        </w:rPr>
      </w:pPr>
    </w:p>
    <w:p w14:paraId="68F11862" w14:textId="2E722650" w:rsidR="00DF4ABA" w:rsidRPr="00B13393" w:rsidRDefault="00931E3B" w:rsidP="00B13393">
      <w:pPr>
        <w:pStyle w:val="BodyText"/>
        <w:jc w:val="right"/>
        <w:rPr>
          <w:sz w:val="56"/>
          <w:szCs w:val="56"/>
          <w:lang w:val="fr-CH"/>
        </w:rPr>
      </w:pPr>
      <w:r w:rsidRPr="00B13393">
        <w:rPr>
          <w:sz w:val="56"/>
          <w:szCs w:val="56"/>
          <w:lang w:val="fr-CH"/>
        </w:rPr>
        <w:t>Plans de la HEIG-VD interactifs</w:t>
      </w:r>
    </w:p>
    <w:p w14:paraId="3D5F238B" w14:textId="27F8763A" w:rsidR="00B60EBD" w:rsidRPr="00B13393" w:rsidRDefault="00B13393" w:rsidP="00B13393">
      <w:pPr>
        <w:pStyle w:val="BodyText"/>
        <w:jc w:val="right"/>
        <w:rPr>
          <w:lang w:val="fr-CH"/>
        </w:rPr>
      </w:pPr>
      <w:r>
        <w:rPr>
          <w:lang w:val="fr-CH"/>
        </w:rPr>
        <w:t xml:space="preserve">Travail de Bachelor 2022 | </w:t>
      </w:r>
      <w:r w:rsidR="00B60EBD" w:rsidRPr="00096587">
        <w:rPr>
          <w:lang w:val="fr-CH"/>
        </w:rPr>
        <w:t>Cahier des charges</w:t>
      </w:r>
    </w:p>
    <w:p w14:paraId="200A9352" w14:textId="77777777" w:rsidR="00B13393" w:rsidRDefault="00B13393" w:rsidP="00D26C70">
      <w:pPr>
        <w:pStyle w:val="BodyText"/>
        <w:rPr>
          <w:lang w:val="fr-CH"/>
        </w:rPr>
      </w:pPr>
    </w:p>
    <w:p w14:paraId="508128DA" w14:textId="77777777" w:rsidR="00B13393" w:rsidRDefault="00B13393" w:rsidP="00D26C70">
      <w:pPr>
        <w:pStyle w:val="BodyText"/>
        <w:rPr>
          <w:lang w:val="fr-CH"/>
        </w:rPr>
      </w:pPr>
    </w:p>
    <w:p w14:paraId="2548984E" w14:textId="77777777" w:rsidR="00B13393" w:rsidRDefault="00B13393" w:rsidP="00D26C70">
      <w:pPr>
        <w:pStyle w:val="BodyText"/>
        <w:rPr>
          <w:lang w:val="fr-CH"/>
        </w:rPr>
      </w:pPr>
    </w:p>
    <w:p w14:paraId="59C8B706" w14:textId="77777777" w:rsidR="00B13393" w:rsidRDefault="00B13393" w:rsidP="00D26C70">
      <w:pPr>
        <w:pStyle w:val="BodyText"/>
        <w:rPr>
          <w:lang w:val="fr-CH"/>
        </w:rPr>
      </w:pPr>
    </w:p>
    <w:p w14:paraId="3266E7A9" w14:textId="77777777" w:rsidR="00B13393" w:rsidRDefault="00B13393" w:rsidP="00D26C70">
      <w:pPr>
        <w:pStyle w:val="BodyText"/>
        <w:rPr>
          <w:lang w:val="fr-CH"/>
        </w:rPr>
      </w:pPr>
    </w:p>
    <w:p w14:paraId="034F71A2" w14:textId="77777777" w:rsidR="00B13393" w:rsidRDefault="00B13393" w:rsidP="00D26C70">
      <w:pPr>
        <w:pStyle w:val="BodyText"/>
        <w:rPr>
          <w:lang w:val="fr-CH"/>
        </w:rPr>
      </w:pPr>
    </w:p>
    <w:p w14:paraId="037C72AD" w14:textId="77777777" w:rsidR="00B13393" w:rsidRDefault="00B13393" w:rsidP="00D26C70">
      <w:pPr>
        <w:pStyle w:val="BodyText"/>
        <w:rPr>
          <w:lang w:val="fr-CH"/>
        </w:rPr>
      </w:pPr>
    </w:p>
    <w:p w14:paraId="5FA9B959" w14:textId="77777777" w:rsidR="00B13393" w:rsidRDefault="00B13393" w:rsidP="00D26C70">
      <w:pPr>
        <w:pStyle w:val="BodyText"/>
        <w:rPr>
          <w:lang w:val="fr-CH"/>
        </w:rPr>
      </w:pPr>
    </w:p>
    <w:p w14:paraId="4934A7A5" w14:textId="77777777" w:rsidR="00B13393" w:rsidRDefault="00B13393" w:rsidP="00D26C70">
      <w:pPr>
        <w:pStyle w:val="BodyText"/>
        <w:rPr>
          <w:lang w:val="fr-CH"/>
        </w:rPr>
      </w:pPr>
    </w:p>
    <w:p w14:paraId="7F67A343" w14:textId="77777777" w:rsidR="00B13393" w:rsidRDefault="00B13393" w:rsidP="00D26C70">
      <w:pPr>
        <w:pStyle w:val="BodyText"/>
        <w:rPr>
          <w:lang w:val="fr-CH"/>
        </w:rPr>
      </w:pPr>
    </w:p>
    <w:p w14:paraId="787827F8" w14:textId="0410465A" w:rsidR="00931E3B" w:rsidRPr="00096587" w:rsidRDefault="00931E3B" w:rsidP="00B13393">
      <w:pPr>
        <w:pStyle w:val="BodyText"/>
        <w:jc w:val="right"/>
        <w:rPr>
          <w:lang w:val="fr-CH"/>
        </w:rPr>
      </w:pPr>
      <w:r w:rsidRPr="00096587">
        <w:rPr>
          <w:lang w:val="fr-CH"/>
        </w:rPr>
        <w:t>Kylian Bourcoud</w:t>
      </w:r>
      <w:r w:rsidRPr="00096587">
        <w:rPr>
          <w:lang w:val="fr-CH"/>
        </w:rPr>
        <w:br w:type="page"/>
      </w:r>
    </w:p>
    <w:p w14:paraId="00CAF512" w14:textId="531E24C6" w:rsidR="00931E3B" w:rsidRPr="00C1660E" w:rsidRDefault="00931E3B" w:rsidP="005328A0">
      <w:pPr>
        <w:pStyle w:val="BodyText"/>
        <w:rPr>
          <w:b/>
          <w:bCs/>
          <w:sz w:val="32"/>
          <w:szCs w:val="32"/>
          <w:lang w:val="fr-CH"/>
        </w:rPr>
      </w:pPr>
      <w:r w:rsidRPr="00C1660E">
        <w:rPr>
          <w:b/>
          <w:bCs/>
          <w:sz w:val="32"/>
          <w:szCs w:val="32"/>
          <w:lang w:val="fr-CH"/>
        </w:rPr>
        <w:lastRenderedPageBreak/>
        <w:t>Avant-propos</w:t>
      </w:r>
    </w:p>
    <w:p w14:paraId="0A96F6D6" w14:textId="0713CE33" w:rsidR="00621CD8" w:rsidRDefault="00621CD8" w:rsidP="005328A0">
      <w:r>
        <w:t>Ce travail de Bachelor (ci-après TB) est réalisé en fin de cursus d’études, en vue de l’obtention du titre de Bachelor of Science HES-SO en Ingénierie.</w:t>
      </w:r>
    </w:p>
    <w:p w14:paraId="5C882012" w14:textId="01F13443" w:rsidR="00621CD8" w:rsidRDefault="00621CD8" w:rsidP="005328A0">
      <w:r>
        <w:t>En tant que travail académique, son contenu, sans préjuger de sa valeur, n'engage ni la responsabilité de l'auteur</w:t>
      </w:r>
      <w:del w:id="0" w:author="Yves Chevallier" w:date="2022-03-30T22:17:00Z">
        <w:r w:rsidDel="008521E6">
          <w:delText>,</w:delText>
        </w:r>
      </w:del>
      <w:r>
        <w:t xml:space="preserve"> ni celles du jury du travail de Bachelor et de l'</w:t>
      </w:r>
      <w:ins w:id="1" w:author="Yves Chevallier" w:date="2022-03-30T22:17:00Z">
        <w:r w:rsidR="008521E6">
          <w:t>É</w:t>
        </w:r>
      </w:ins>
      <w:del w:id="2" w:author="Yves Chevallier" w:date="2022-03-30T22:17:00Z">
        <w:r w:rsidDel="008521E6">
          <w:delText>E</w:delText>
        </w:r>
      </w:del>
      <w:r>
        <w:t>cole.</w:t>
      </w:r>
    </w:p>
    <w:p w14:paraId="59004CE3" w14:textId="686977EA" w:rsidR="00931E3B" w:rsidRPr="009C7CE6" w:rsidRDefault="00621CD8" w:rsidP="005328A0">
      <w:pPr>
        <w:rPr>
          <w:lang w:val="fr-CH"/>
        </w:rPr>
      </w:pPr>
      <w:r>
        <w:t xml:space="preserve">Toute utilisation, même partielle, de ce TB doit être faite dans le respect du droit d’auteur. </w:t>
      </w:r>
      <w:r w:rsidR="00931E3B" w:rsidRPr="00096587">
        <w:rPr>
          <w:lang w:val="fr-CH"/>
        </w:rPr>
        <w:br w:type="page"/>
      </w:r>
    </w:p>
    <w:sdt>
      <w:sdtPr>
        <w:rPr>
          <w:rFonts w:asciiTheme="minorHAnsi" w:eastAsiaTheme="minorEastAsia" w:hAnsiTheme="minorHAnsi" w:cstheme="minorBidi"/>
          <w:color w:val="auto"/>
          <w:sz w:val="22"/>
          <w:szCs w:val="22"/>
          <w:lang w:val="en-CH" w:eastAsia="ja-JP"/>
        </w:rPr>
        <w:id w:val="817078382"/>
        <w:docPartObj>
          <w:docPartGallery w:val="Table of Contents"/>
          <w:docPartUnique/>
        </w:docPartObj>
      </w:sdtPr>
      <w:sdtEndPr>
        <w:rPr>
          <w:b/>
          <w:bCs/>
          <w:noProof/>
        </w:rPr>
      </w:sdtEndPr>
      <w:sdtContent>
        <w:p w14:paraId="01B85608" w14:textId="2F9BF260" w:rsidR="009C7CE6" w:rsidRDefault="009C7CE6">
          <w:pPr>
            <w:pStyle w:val="TOCHeading"/>
          </w:pPr>
          <w:r>
            <w:t>Table des matières</w:t>
          </w:r>
        </w:p>
        <w:p w14:paraId="28084514" w14:textId="521B1CB1" w:rsidR="00B13393" w:rsidRDefault="009C7CE6">
          <w:pPr>
            <w:pStyle w:val="TOC1"/>
            <w:tabs>
              <w:tab w:val="left" w:pos="440"/>
              <w:tab w:val="right" w:leader="dot" w:pos="8494"/>
            </w:tabs>
            <w:rPr>
              <w:noProof/>
            </w:rPr>
          </w:pPr>
          <w:r>
            <w:fldChar w:fldCharType="begin"/>
          </w:r>
          <w:r>
            <w:instrText xml:space="preserve"> TOC \o "1-3" \h \z \u </w:instrText>
          </w:r>
          <w:r>
            <w:fldChar w:fldCharType="separate"/>
          </w:r>
          <w:hyperlink w:anchor="_Toc99290755" w:history="1">
            <w:r w:rsidR="00B13393" w:rsidRPr="00BE6E0F">
              <w:rPr>
                <w:rStyle w:val="Hyperlink"/>
                <w:noProof/>
                <w:lang w:val="fr-CH"/>
              </w:rPr>
              <w:t>1</w:t>
            </w:r>
            <w:r w:rsidR="00B13393">
              <w:rPr>
                <w:noProof/>
              </w:rPr>
              <w:tab/>
            </w:r>
            <w:r w:rsidR="00B13393" w:rsidRPr="00BE6E0F">
              <w:rPr>
                <w:rStyle w:val="Hyperlink"/>
                <w:noProof/>
                <w:lang w:val="fr-CH"/>
              </w:rPr>
              <w:t>Domaine d’application</w:t>
            </w:r>
            <w:r w:rsidR="00B13393">
              <w:rPr>
                <w:noProof/>
                <w:webHidden/>
              </w:rPr>
              <w:tab/>
            </w:r>
            <w:r w:rsidR="00B13393">
              <w:rPr>
                <w:noProof/>
                <w:webHidden/>
              </w:rPr>
              <w:fldChar w:fldCharType="begin"/>
            </w:r>
            <w:r w:rsidR="00B13393">
              <w:rPr>
                <w:noProof/>
                <w:webHidden/>
              </w:rPr>
              <w:instrText xml:space="preserve"> PAGEREF _Toc99290755 \h </w:instrText>
            </w:r>
            <w:r w:rsidR="00B13393">
              <w:rPr>
                <w:noProof/>
                <w:webHidden/>
              </w:rPr>
            </w:r>
            <w:r w:rsidR="00B13393">
              <w:rPr>
                <w:noProof/>
                <w:webHidden/>
              </w:rPr>
              <w:fldChar w:fldCharType="separate"/>
            </w:r>
            <w:r w:rsidR="00B13393">
              <w:rPr>
                <w:noProof/>
                <w:webHidden/>
              </w:rPr>
              <w:t>5</w:t>
            </w:r>
            <w:r w:rsidR="00B13393">
              <w:rPr>
                <w:noProof/>
                <w:webHidden/>
              </w:rPr>
              <w:fldChar w:fldCharType="end"/>
            </w:r>
          </w:hyperlink>
        </w:p>
        <w:p w14:paraId="604ED426" w14:textId="53EB7DC6" w:rsidR="00B13393" w:rsidRDefault="00F63194">
          <w:pPr>
            <w:pStyle w:val="TOC1"/>
            <w:tabs>
              <w:tab w:val="left" w:pos="440"/>
              <w:tab w:val="right" w:leader="dot" w:pos="8494"/>
            </w:tabs>
            <w:rPr>
              <w:noProof/>
            </w:rPr>
          </w:pPr>
          <w:hyperlink w:anchor="_Toc99290756" w:history="1">
            <w:r w:rsidR="00B13393" w:rsidRPr="00BE6E0F">
              <w:rPr>
                <w:rStyle w:val="Hyperlink"/>
                <w:noProof/>
                <w:lang w:val="fr-CH"/>
              </w:rPr>
              <w:t>2</w:t>
            </w:r>
            <w:r w:rsidR="00B13393">
              <w:rPr>
                <w:noProof/>
              </w:rPr>
              <w:tab/>
            </w:r>
            <w:r w:rsidR="00B13393" w:rsidRPr="00BE6E0F">
              <w:rPr>
                <w:rStyle w:val="Hyperlink"/>
                <w:noProof/>
                <w:lang w:val="fr-CH"/>
              </w:rPr>
              <w:t>Référence normatives</w:t>
            </w:r>
            <w:r w:rsidR="00B13393">
              <w:rPr>
                <w:noProof/>
                <w:webHidden/>
              </w:rPr>
              <w:tab/>
            </w:r>
            <w:r w:rsidR="00B13393">
              <w:rPr>
                <w:noProof/>
                <w:webHidden/>
              </w:rPr>
              <w:fldChar w:fldCharType="begin"/>
            </w:r>
            <w:r w:rsidR="00B13393">
              <w:rPr>
                <w:noProof/>
                <w:webHidden/>
              </w:rPr>
              <w:instrText xml:space="preserve"> PAGEREF _Toc99290756 \h </w:instrText>
            </w:r>
            <w:r w:rsidR="00B13393">
              <w:rPr>
                <w:noProof/>
                <w:webHidden/>
              </w:rPr>
            </w:r>
            <w:r w:rsidR="00B13393">
              <w:rPr>
                <w:noProof/>
                <w:webHidden/>
              </w:rPr>
              <w:fldChar w:fldCharType="separate"/>
            </w:r>
            <w:r w:rsidR="00B13393">
              <w:rPr>
                <w:noProof/>
                <w:webHidden/>
              </w:rPr>
              <w:t>5</w:t>
            </w:r>
            <w:r w:rsidR="00B13393">
              <w:rPr>
                <w:noProof/>
                <w:webHidden/>
              </w:rPr>
              <w:fldChar w:fldCharType="end"/>
            </w:r>
          </w:hyperlink>
        </w:p>
        <w:p w14:paraId="4B2DA55F" w14:textId="6E8843B4" w:rsidR="00B13393" w:rsidRDefault="00F63194">
          <w:pPr>
            <w:pStyle w:val="TOC1"/>
            <w:tabs>
              <w:tab w:val="left" w:pos="440"/>
              <w:tab w:val="right" w:leader="dot" w:pos="8494"/>
            </w:tabs>
            <w:rPr>
              <w:noProof/>
            </w:rPr>
          </w:pPr>
          <w:hyperlink w:anchor="_Toc99290757" w:history="1">
            <w:r w:rsidR="00B13393" w:rsidRPr="00BE6E0F">
              <w:rPr>
                <w:rStyle w:val="Hyperlink"/>
                <w:noProof/>
                <w:lang w:val="fr-CH"/>
              </w:rPr>
              <w:t>3</w:t>
            </w:r>
            <w:r w:rsidR="00B13393">
              <w:rPr>
                <w:noProof/>
              </w:rPr>
              <w:tab/>
            </w:r>
            <w:r w:rsidR="00B13393" w:rsidRPr="00BE6E0F">
              <w:rPr>
                <w:rStyle w:val="Hyperlink"/>
                <w:noProof/>
                <w:lang w:val="fr-CH"/>
              </w:rPr>
              <w:t>Termes et définitions</w:t>
            </w:r>
            <w:r w:rsidR="00B13393">
              <w:rPr>
                <w:noProof/>
                <w:webHidden/>
              </w:rPr>
              <w:tab/>
            </w:r>
            <w:r w:rsidR="00B13393">
              <w:rPr>
                <w:noProof/>
                <w:webHidden/>
              </w:rPr>
              <w:fldChar w:fldCharType="begin"/>
            </w:r>
            <w:r w:rsidR="00B13393">
              <w:rPr>
                <w:noProof/>
                <w:webHidden/>
              </w:rPr>
              <w:instrText xml:space="preserve"> PAGEREF _Toc99290757 \h </w:instrText>
            </w:r>
            <w:r w:rsidR="00B13393">
              <w:rPr>
                <w:noProof/>
                <w:webHidden/>
              </w:rPr>
            </w:r>
            <w:r w:rsidR="00B13393">
              <w:rPr>
                <w:noProof/>
                <w:webHidden/>
              </w:rPr>
              <w:fldChar w:fldCharType="separate"/>
            </w:r>
            <w:r w:rsidR="00B13393">
              <w:rPr>
                <w:noProof/>
                <w:webHidden/>
              </w:rPr>
              <w:t>5</w:t>
            </w:r>
            <w:r w:rsidR="00B13393">
              <w:rPr>
                <w:noProof/>
                <w:webHidden/>
              </w:rPr>
              <w:fldChar w:fldCharType="end"/>
            </w:r>
          </w:hyperlink>
        </w:p>
        <w:p w14:paraId="312E191C" w14:textId="5DAAF8A6" w:rsidR="00B13393" w:rsidRDefault="00F63194">
          <w:pPr>
            <w:pStyle w:val="TOC1"/>
            <w:tabs>
              <w:tab w:val="left" w:pos="440"/>
              <w:tab w:val="right" w:leader="dot" w:pos="8494"/>
            </w:tabs>
            <w:rPr>
              <w:noProof/>
            </w:rPr>
          </w:pPr>
          <w:hyperlink w:anchor="_Toc99290758" w:history="1">
            <w:r w:rsidR="00B13393" w:rsidRPr="00BE6E0F">
              <w:rPr>
                <w:rStyle w:val="Hyperlink"/>
                <w:noProof/>
                <w:lang w:val="fr-CH"/>
              </w:rPr>
              <w:t>4</w:t>
            </w:r>
            <w:r w:rsidR="00B13393">
              <w:rPr>
                <w:noProof/>
              </w:rPr>
              <w:tab/>
            </w:r>
            <w:r w:rsidR="00B13393" w:rsidRPr="00BE6E0F">
              <w:rPr>
                <w:rStyle w:val="Hyperlink"/>
                <w:noProof/>
                <w:lang w:val="fr-CH"/>
              </w:rPr>
              <w:t>Description du problème</w:t>
            </w:r>
            <w:r w:rsidR="00B13393">
              <w:rPr>
                <w:noProof/>
                <w:webHidden/>
              </w:rPr>
              <w:tab/>
            </w:r>
            <w:r w:rsidR="00B13393">
              <w:rPr>
                <w:noProof/>
                <w:webHidden/>
              </w:rPr>
              <w:fldChar w:fldCharType="begin"/>
            </w:r>
            <w:r w:rsidR="00B13393">
              <w:rPr>
                <w:noProof/>
                <w:webHidden/>
              </w:rPr>
              <w:instrText xml:space="preserve"> PAGEREF _Toc99290758 \h </w:instrText>
            </w:r>
            <w:r w:rsidR="00B13393">
              <w:rPr>
                <w:noProof/>
                <w:webHidden/>
              </w:rPr>
            </w:r>
            <w:r w:rsidR="00B13393">
              <w:rPr>
                <w:noProof/>
                <w:webHidden/>
              </w:rPr>
              <w:fldChar w:fldCharType="separate"/>
            </w:r>
            <w:r w:rsidR="00B13393">
              <w:rPr>
                <w:noProof/>
                <w:webHidden/>
              </w:rPr>
              <w:t>5</w:t>
            </w:r>
            <w:r w:rsidR="00B13393">
              <w:rPr>
                <w:noProof/>
                <w:webHidden/>
              </w:rPr>
              <w:fldChar w:fldCharType="end"/>
            </w:r>
          </w:hyperlink>
        </w:p>
        <w:p w14:paraId="50861AB7" w14:textId="22F1D4FF" w:rsidR="00B13393" w:rsidRDefault="00F63194">
          <w:pPr>
            <w:pStyle w:val="TOC1"/>
            <w:tabs>
              <w:tab w:val="left" w:pos="440"/>
              <w:tab w:val="right" w:leader="dot" w:pos="8494"/>
            </w:tabs>
            <w:rPr>
              <w:noProof/>
            </w:rPr>
          </w:pPr>
          <w:hyperlink w:anchor="_Toc99290759" w:history="1">
            <w:r w:rsidR="00B13393" w:rsidRPr="00BE6E0F">
              <w:rPr>
                <w:rStyle w:val="Hyperlink"/>
                <w:noProof/>
                <w:lang w:val="fr-CH"/>
              </w:rPr>
              <w:t>5</w:t>
            </w:r>
            <w:r w:rsidR="00B13393">
              <w:rPr>
                <w:noProof/>
              </w:rPr>
              <w:tab/>
            </w:r>
            <w:r w:rsidR="00B13393" w:rsidRPr="00BE6E0F">
              <w:rPr>
                <w:rStyle w:val="Hyperlink"/>
                <w:noProof/>
                <w:lang w:val="fr-CH"/>
              </w:rPr>
              <w:t>Cas d’utilisation</w:t>
            </w:r>
            <w:r w:rsidR="00B13393">
              <w:rPr>
                <w:noProof/>
                <w:webHidden/>
              </w:rPr>
              <w:tab/>
            </w:r>
            <w:r w:rsidR="00B13393">
              <w:rPr>
                <w:noProof/>
                <w:webHidden/>
              </w:rPr>
              <w:fldChar w:fldCharType="begin"/>
            </w:r>
            <w:r w:rsidR="00B13393">
              <w:rPr>
                <w:noProof/>
                <w:webHidden/>
              </w:rPr>
              <w:instrText xml:space="preserve"> PAGEREF _Toc99290759 \h </w:instrText>
            </w:r>
            <w:r w:rsidR="00B13393">
              <w:rPr>
                <w:noProof/>
                <w:webHidden/>
              </w:rPr>
            </w:r>
            <w:r w:rsidR="00B13393">
              <w:rPr>
                <w:noProof/>
                <w:webHidden/>
              </w:rPr>
              <w:fldChar w:fldCharType="separate"/>
            </w:r>
            <w:r w:rsidR="00B13393">
              <w:rPr>
                <w:noProof/>
                <w:webHidden/>
              </w:rPr>
              <w:t>6</w:t>
            </w:r>
            <w:r w:rsidR="00B13393">
              <w:rPr>
                <w:noProof/>
                <w:webHidden/>
              </w:rPr>
              <w:fldChar w:fldCharType="end"/>
            </w:r>
          </w:hyperlink>
        </w:p>
        <w:p w14:paraId="43BBCCA0" w14:textId="479E0087" w:rsidR="00B13393" w:rsidRDefault="00F63194">
          <w:pPr>
            <w:pStyle w:val="TOC1"/>
            <w:tabs>
              <w:tab w:val="left" w:pos="440"/>
              <w:tab w:val="right" w:leader="dot" w:pos="8494"/>
            </w:tabs>
            <w:rPr>
              <w:noProof/>
            </w:rPr>
          </w:pPr>
          <w:hyperlink w:anchor="_Toc99290760" w:history="1">
            <w:r w:rsidR="00B13393" w:rsidRPr="00BE6E0F">
              <w:rPr>
                <w:rStyle w:val="Hyperlink"/>
                <w:noProof/>
                <w:lang w:val="fr-CH"/>
              </w:rPr>
              <w:t>6</w:t>
            </w:r>
            <w:r w:rsidR="00B13393">
              <w:rPr>
                <w:noProof/>
              </w:rPr>
              <w:tab/>
            </w:r>
            <w:r w:rsidR="00B13393" w:rsidRPr="00BE6E0F">
              <w:rPr>
                <w:rStyle w:val="Hyperlink"/>
                <w:noProof/>
                <w:lang w:val="fr-CH"/>
              </w:rPr>
              <w:t>Analyse du besoin</w:t>
            </w:r>
            <w:r w:rsidR="00B13393">
              <w:rPr>
                <w:noProof/>
                <w:webHidden/>
              </w:rPr>
              <w:tab/>
            </w:r>
            <w:r w:rsidR="00B13393">
              <w:rPr>
                <w:noProof/>
                <w:webHidden/>
              </w:rPr>
              <w:fldChar w:fldCharType="begin"/>
            </w:r>
            <w:r w:rsidR="00B13393">
              <w:rPr>
                <w:noProof/>
                <w:webHidden/>
              </w:rPr>
              <w:instrText xml:space="preserve"> PAGEREF _Toc99290760 \h </w:instrText>
            </w:r>
            <w:r w:rsidR="00B13393">
              <w:rPr>
                <w:noProof/>
                <w:webHidden/>
              </w:rPr>
            </w:r>
            <w:r w:rsidR="00B13393">
              <w:rPr>
                <w:noProof/>
                <w:webHidden/>
              </w:rPr>
              <w:fldChar w:fldCharType="separate"/>
            </w:r>
            <w:r w:rsidR="00B13393">
              <w:rPr>
                <w:noProof/>
                <w:webHidden/>
              </w:rPr>
              <w:t>7</w:t>
            </w:r>
            <w:r w:rsidR="00B13393">
              <w:rPr>
                <w:noProof/>
                <w:webHidden/>
              </w:rPr>
              <w:fldChar w:fldCharType="end"/>
            </w:r>
          </w:hyperlink>
        </w:p>
        <w:p w14:paraId="16A5F06B" w14:textId="6D5958AB" w:rsidR="00B13393" w:rsidRDefault="00F63194">
          <w:pPr>
            <w:pStyle w:val="TOC1"/>
            <w:tabs>
              <w:tab w:val="left" w:pos="440"/>
              <w:tab w:val="right" w:leader="dot" w:pos="8494"/>
            </w:tabs>
            <w:rPr>
              <w:noProof/>
            </w:rPr>
          </w:pPr>
          <w:hyperlink w:anchor="_Toc99290761" w:history="1">
            <w:r w:rsidR="00B13393" w:rsidRPr="00BE6E0F">
              <w:rPr>
                <w:rStyle w:val="Hyperlink"/>
                <w:noProof/>
                <w:lang w:val="fr-CH"/>
              </w:rPr>
              <w:t>7</w:t>
            </w:r>
            <w:r w:rsidR="00B13393">
              <w:rPr>
                <w:noProof/>
              </w:rPr>
              <w:tab/>
            </w:r>
            <w:r w:rsidR="00B13393" w:rsidRPr="00BE6E0F">
              <w:rPr>
                <w:rStyle w:val="Hyperlink"/>
                <w:noProof/>
                <w:lang w:val="fr-CH"/>
              </w:rPr>
              <w:t>Fonctions</w:t>
            </w:r>
            <w:r w:rsidR="00B13393">
              <w:rPr>
                <w:noProof/>
                <w:webHidden/>
              </w:rPr>
              <w:tab/>
            </w:r>
            <w:r w:rsidR="00B13393">
              <w:rPr>
                <w:noProof/>
                <w:webHidden/>
              </w:rPr>
              <w:fldChar w:fldCharType="begin"/>
            </w:r>
            <w:r w:rsidR="00B13393">
              <w:rPr>
                <w:noProof/>
                <w:webHidden/>
              </w:rPr>
              <w:instrText xml:space="preserve"> PAGEREF _Toc99290761 \h </w:instrText>
            </w:r>
            <w:r w:rsidR="00B13393">
              <w:rPr>
                <w:noProof/>
                <w:webHidden/>
              </w:rPr>
            </w:r>
            <w:r w:rsidR="00B13393">
              <w:rPr>
                <w:noProof/>
                <w:webHidden/>
              </w:rPr>
              <w:fldChar w:fldCharType="separate"/>
            </w:r>
            <w:r w:rsidR="00B13393">
              <w:rPr>
                <w:noProof/>
                <w:webHidden/>
              </w:rPr>
              <w:t>7</w:t>
            </w:r>
            <w:r w:rsidR="00B13393">
              <w:rPr>
                <w:noProof/>
                <w:webHidden/>
              </w:rPr>
              <w:fldChar w:fldCharType="end"/>
            </w:r>
          </w:hyperlink>
        </w:p>
        <w:p w14:paraId="7704E7A0" w14:textId="0B2D86A5" w:rsidR="00B13393" w:rsidRDefault="00F63194">
          <w:pPr>
            <w:pStyle w:val="TOC1"/>
            <w:tabs>
              <w:tab w:val="left" w:pos="440"/>
              <w:tab w:val="right" w:leader="dot" w:pos="8494"/>
            </w:tabs>
            <w:rPr>
              <w:noProof/>
            </w:rPr>
          </w:pPr>
          <w:hyperlink w:anchor="_Toc99290762" w:history="1">
            <w:r w:rsidR="00B13393" w:rsidRPr="00BE6E0F">
              <w:rPr>
                <w:rStyle w:val="Hyperlink"/>
                <w:noProof/>
                <w:lang w:val="fr-CH"/>
              </w:rPr>
              <w:t>8</w:t>
            </w:r>
            <w:r w:rsidR="00B13393">
              <w:rPr>
                <w:noProof/>
              </w:rPr>
              <w:tab/>
            </w:r>
            <w:r w:rsidR="00B13393" w:rsidRPr="00BE6E0F">
              <w:rPr>
                <w:rStyle w:val="Hyperlink"/>
                <w:noProof/>
                <w:lang w:val="fr-CH"/>
              </w:rPr>
              <w:t>Idéation et analyse de la solution</w:t>
            </w:r>
            <w:r w:rsidR="00B13393">
              <w:rPr>
                <w:noProof/>
                <w:webHidden/>
              </w:rPr>
              <w:tab/>
            </w:r>
            <w:r w:rsidR="00B13393">
              <w:rPr>
                <w:noProof/>
                <w:webHidden/>
              </w:rPr>
              <w:fldChar w:fldCharType="begin"/>
            </w:r>
            <w:r w:rsidR="00B13393">
              <w:rPr>
                <w:noProof/>
                <w:webHidden/>
              </w:rPr>
              <w:instrText xml:space="preserve"> PAGEREF _Toc99290762 \h </w:instrText>
            </w:r>
            <w:r w:rsidR="00B13393">
              <w:rPr>
                <w:noProof/>
                <w:webHidden/>
              </w:rPr>
            </w:r>
            <w:r w:rsidR="00B13393">
              <w:rPr>
                <w:noProof/>
                <w:webHidden/>
              </w:rPr>
              <w:fldChar w:fldCharType="separate"/>
            </w:r>
            <w:r w:rsidR="00B13393">
              <w:rPr>
                <w:noProof/>
                <w:webHidden/>
              </w:rPr>
              <w:t>8</w:t>
            </w:r>
            <w:r w:rsidR="00B13393">
              <w:rPr>
                <w:noProof/>
                <w:webHidden/>
              </w:rPr>
              <w:fldChar w:fldCharType="end"/>
            </w:r>
          </w:hyperlink>
        </w:p>
        <w:p w14:paraId="1236CC28" w14:textId="49B485AB" w:rsidR="00B13393" w:rsidRDefault="00F63194">
          <w:pPr>
            <w:pStyle w:val="TOC2"/>
            <w:tabs>
              <w:tab w:val="left" w:pos="880"/>
              <w:tab w:val="right" w:leader="dot" w:pos="8494"/>
            </w:tabs>
            <w:rPr>
              <w:noProof/>
            </w:rPr>
          </w:pPr>
          <w:hyperlink w:anchor="_Toc99290763" w:history="1">
            <w:r w:rsidR="00B13393" w:rsidRPr="00BE6E0F">
              <w:rPr>
                <w:rStyle w:val="Hyperlink"/>
                <w:noProof/>
                <w:lang w:val="fr-CH"/>
              </w:rPr>
              <w:t>8.1</w:t>
            </w:r>
            <w:r w:rsidR="00B13393">
              <w:rPr>
                <w:noProof/>
              </w:rPr>
              <w:tab/>
            </w:r>
            <w:r w:rsidR="00B13393" w:rsidRPr="00BE6E0F">
              <w:rPr>
                <w:rStyle w:val="Hyperlink"/>
                <w:noProof/>
                <w:lang w:val="fr-CH"/>
              </w:rPr>
              <w:t>Systèmes existants d’interface interactive</w:t>
            </w:r>
            <w:r w:rsidR="00B13393">
              <w:rPr>
                <w:noProof/>
                <w:webHidden/>
              </w:rPr>
              <w:tab/>
            </w:r>
            <w:r w:rsidR="00B13393">
              <w:rPr>
                <w:noProof/>
                <w:webHidden/>
              </w:rPr>
              <w:fldChar w:fldCharType="begin"/>
            </w:r>
            <w:r w:rsidR="00B13393">
              <w:rPr>
                <w:noProof/>
                <w:webHidden/>
              </w:rPr>
              <w:instrText xml:space="preserve"> PAGEREF _Toc99290763 \h </w:instrText>
            </w:r>
            <w:r w:rsidR="00B13393">
              <w:rPr>
                <w:noProof/>
                <w:webHidden/>
              </w:rPr>
            </w:r>
            <w:r w:rsidR="00B13393">
              <w:rPr>
                <w:noProof/>
                <w:webHidden/>
              </w:rPr>
              <w:fldChar w:fldCharType="separate"/>
            </w:r>
            <w:r w:rsidR="00B13393">
              <w:rPr>
                <w:noProof/>
                <w:webHidden/>
              </w:rPr>
              <w:t>8</w:t>
            </w:r>
            <w:r w:rsidR="00B13393">
              <w:rPr>
                <w:noProof/>
                <w:webHidden/>
              </w:rPr>
              <w:fldChar w:fldCharType="end"/>
            </w:r>
          </w:hyperlink>
        </w:p>
        <w:p w14:paraId="5B42C4B7" w14:textId="48A970C6" w:rsidR="00B13393" w:rsidRDefault="00F63194">
          <w:pPr>
            <w:pStyle w:val="TOC3"/>
            <w:tabs>
              <w:tab w:val="left" w:pos="1320"/>
              <w:tab w:val="right" w:leader="dot" w:pos="8494"/>
            </w:tabs>
            <w:rPr>
              <w:noProof/>
            </w:rPr>
          </w:pPr>
          <w:hyperlink w:anchor="_Toc99290764" w:history="1">
            <w:r w:rsidR="00B13393" w:rsidRPr="00BE6E0F">
              <w:rPr>
                <w:rStyle w:val="Hyperlink"/>
                <w:noProof/>
                <w:lang w:val="fr-CH"/>
              </w:rPr>
              <w:t>8.1.1</w:t>
            </w:r>
            <w:r w:rsidR="00B13393">
              <w:rPr>
                <w:noProof/>
              </w:rPr>
              <w:tab/>
            </w:r>
            <w:r w:rsidR="00B13393" w:rsidRPr="00BE6E0F">
              <w:rPr>
                <w:rStyle w:val="Hyperlink"/>
                <w:noProof/>
                <w:lang w:val="fr-CH"/>
              </w:rPr>
              <w:t>Plan EPFL</w:t>
            </w:r>
            <w:r w:rsidR="00B13393">
              <w:rPr>
                <w:noProof/>
                <w:webHidden/>
              </w:rPr>
              <w:tab/>
            </w:r>
            <w:r w:rsidR="00B13393">
              <w:rPr>
                <w:noProof/>
                <w:webHidden/>
              </w:rPr>
              <w:fldChar w:fldCharType="begin"/>
            </w:r>
            <w:r w:rsidR="00B13393">
              <w:rPr>
                <w:noProof/>
                <w:webHidden/>
              </w:rPr>
              <w:instrText xml:space="preserve"> PAGEREF _Toc99290764 \h </w:instrText>
            </w:r>
            <w:r w:rsidR="00B13393">
              <w:rPr>
                <w:noProof/>
                <w:webHidden/>
              </w:rPr>
            </w:r>
            <w:r w:rsidR="00B13393">
              <w:rPr>
                <w:noProof/>
                <w:webHidden/>
              </w:rPr>
              <w:fldChar w:fldCharType="separate"/>
            </w:r>
            <w:r w:rsidR="00B13393">
              <w:rPr>
                <w:noProof/>
                <w:webHidden/>
              </w:rPr>
              <w:t>8</w:t>
            </w:r>
            <w:r w:rsidR="00B13393">
              <w:rPr>
                <w:noProof/>
                <w:webHidden/>
              </w:rPr>
              <w:fldChar w:fldCharType="end"/>
            </w:r>
          </w:hyperlink>
        </w:p>
        <w:p w14:paraId="2B818470" w14:textId="5E8A9374" w:rsidR="00B13393" w:rsidRDefault="00F63194">
          <w:pPr>
            <w:pStyle w:val="TOC3"/>
            <w:tabs>
              <w:tab w:val="left" w:pos="1320"/>
              <w:tab w:val="right" w:leader="dot" w:pos="8494"/>
            </w:tabs>
            <w:rPr>
              <w:noProof/>
            </w:rPr>
          </w:pPr>
          <w:hyperlink w:anchor="_Toc99290765" w:history="1">
            <w:r w:rsidR="00B13393" w:rsidRPr="00BE6E0F">
              <w:rPr>
                <w:rStyle w:val="Hyperlink"/>
                <w:noProof/>
                <w:lang w:val="fr-CH"/>
              </w:rPr>
              <w:t>8.1.2</w:t>
            </w:r>
            <w:r w:rsidR="00B13393">
              <w:rPr>
                <w:noProof/>
              </w:rPr>
              <w:tab/>
            </w:r>
            <w:r w:rsidR="00B13393" w:rsidRPr="00BE6E0F">
              <w:rPr>
                <w:rStyle w:val="Hyperlink"/>
                <w:noProof/>
                <w:lang w:val="fr-CH"/>
              </w:rPr>
              <w:t>EPFL Géoportail</w:t>
            </w:r>
            <w:r w:rsidR="00B13393">
              <w:rPr>
                <w:noProof/>
                <w:webHidden/>
              </w:rPr>
              <w:tab/>
            </w:r>
            <w:r w:rsidR="00B13393">
              <w:rPr>
                <w:noProof/>
                <w:webHidden/>
              </w:rPr>
              <w:fldChar w:fldCharType="begin"/>
            </w:r>
            <w:r w:rsidR="00B13393">
              <w:rPr>
                <w:noProof/>
                <w:webHidden/>
              </w:rPr>
              <w:instrText xml:space="preserve"> PAGEREF _Toc99290765 \h </w:instrText>
            </w:r>
            <w:r w:rsidR="00B13393">
              <w:rPr>
                <w:noProof/>
                <w:webHidden/>
              </w:rPr>
            </w:r>
            <w:r w:rsidR="00B13393">
              <w:rPr>
                <w:noProof/>
                <w:webHidden/>
              </w:rPr>
              <w:fldChar w:fldCharType="separate"/>
            </w:r>
            <w:r w:rsidR="00B13393">
              <w:rPr>
                <w:noProof/>
                <w:webHidden/>
              </w:rPr>
              <w:t>9</w:t>
            </w:r>
            <w:r w:rsidR="00B13393">
              <w:rPr>
                <w:noProof/>
                <w:webHidden/>
              </w:rPr>
              <w:fldChar w:fldCharType="end"/>
            </w:r>
          </w:hyperlink>
        </w:p>
        <w:p w14:paraId="22C27C01" w14:textId="232352A4" w:rsidR="00B13393" w:rsidRDefault="00F63194">
          <w:pPr>
            <w:pStyle w:val="TOC3"/>
            <w:tabs>
              <w:tab w:val="left" w:pos="1320"/>
              <w:tab w:val="right" w:leader="dot" w:pos="8494"/>
            </w:tabs>
            <w:rPr>
              <w:noProof/>
            </w:rPr>
          </w:pPr>
          <w:hyperlink w:anchor="_Toc99290766" w:history="1">
            <w:r w:rsidR="00B13393" w:rsidRPr="00BE6E0F">
              <w:rPr>
                <w:rStyle w:val="Hyperlink"/>
                <w:noProof/>
                <w:lang w:val="fr-CH"/>
              </w:rPr>
              <w:t>8.1.3</w:t>
            </w:r>
            <w:r w:rsidR="00B13393">
              <w:rPr>
                <w:noProof/>
              </w:rPr>
              <w:tab/>
            </w:r>
            <w:r w:rsidR="00B13393" w:rsidRPr="00BE6E0F">
              <w:rPr>
                <w:rStyle w:val="Hyperlink"/>
                <w:noProof/>
                <w:lang w:val="fr-CH"/>
              </w:rPr>
              <w:t>MIT map</w:t>
            </w:r>
            <w:r w:rsidR="00B13393">
              <w:rPr>
                <w:noProof/>
                <w:webHidden/>
              </w:rPr>
              <w:tab/>
            </w:r>
            <w:r w:rsidR="00B13393">
              <w:rPr>
                <w:noProof/>
                <w:webHidden/>
              </w:rPr>
              <w:fldChar w:fldCharType="begin"/>
            </w:r>
            <w:r w:rsidR="00B13393">
              <w:rPr>
                <w:noProof/>
                <w:webHidden/>
              </w:rPr>
              <w:instrText xml:space="preserve"> PAGEREF _Toc99290766 \h </w:instrText>
            </w:r>
            <w:r w:rsidR="00B13393">
              <w:rPr>
                <w:noProof/>
                <w:webHidden/>
              </w:rPr>
            </w:r>
            <w:r w:rsidR="00B13393">
              <w:rPr>
                <w:noProof/>
                <w:webHidden/>
              </w:rPr>
              <w:fldChar w:fldCharType="separate"/>
            </w:r>
            <w:r w:rsidR="00B13393">
              <w:rPr>
                <w:noProof/>
                <w:webHidden/>
              </w:rPr>
              <w:t>10</w:t>
            </w:r>
            <w:r w:rsidR="00B13393">
              <w:rPr>
                <w:noProof/>
                <w:webHidden/>
              </w:rPr>
              <w:fldChar w:fldCharType="end"/>
            </w:r>
          </w:hyperlink>
        </w:p>
        <w:p w14:paraId="1A1BF880" w14:textId="442822AB" w:rsidR="00B13393" w:rsidRDefault="00F63194">
          <w:pPr>
            <w:pStyle w:val="TOC3"/>
            <w:tabs>
              <w:tab w:val="left" w:pos="1320"/>
              <w:tab w:val="right" w:leader="dot" w:pos="8494"/>
            </w:tabs>
            <w:rPr>
              <w:noProof/>
            </w:rPr>
          </w:pPr>
          <w:hyperlink w:anchor="_Toc99290767" w:history="1">
            <w:r w:rsidR="00B13393" w:rsidRPr="00BE6E0F">
              <w:rPr>
                <w:rStyle w:val="Hyperlink"/>
                <w:noProof/>
                <w:lang w:val="fr-CH"/>
              </w:rPr>
              <w:t>8.1.4</w:t>
            </w:r>
            <w:r w:rsidR="00B13393">
              <w:rPr>
                <w:noProof/>
              </w:rPr>
              <w:tab/>
            </w:r>
            <w:r w:rsidR="00B13393" w:rsidRPr="00BE6E0F">
              <w:rPr>
                <w:rStyle w:val="Hyperlink"/>
                <w:noProof/>
                <w:lang w:val="fr-CH"/>
              </w:rPr>
              <w:t>SITN – Géoportail du système d’information du territoire neuchâtelois</w:t>
            </w:r>
            <w:r w:rsidR="00B13393">
              <w:rPr>
                <w:noProof/>
                <w:webHidden/>
              </w:rPr>
              <w:tab/>
            </w:r>
            <w:r w:rsidR="00B13393">
              <w:rPr>
                <w:noProof/>
                <w:webHidden/>
              </w:rPr>
              <w:fldChar w:fldCharType="begin"/>
            </w:r>
            <w:r w:rsidR="00B13393">
              <w:rPr>
                <w:noProof/>
                <w:webHidden/>
              </w:rPr>
              <w:instrText xml:space="preserve"> PAGEREF _Toc99290767 \h </w:instrText>
            </w:r>
            <w:r w:rsidR="00B13393">
              <w:rPr>
                <w:noProof/>
                <w:webHidden/>
              </w:rPr>
            </w:r>
            <w:r w:rsidR="00B13393">
              <w:rPr>
                <w:noProof/>
                <w:webHidden/>
              </w:rPr>
              <w:fldChar w:fldCharType="separate"/>
            </w:r>
            <w:r w:rsidR="00B13393">
              <w:rPr>
                <w:noProof/>
                <w:webHidden/>
              </w:rPr>
              <w:t>11</w:t>
            </w:r>
            <w:r w:rsidR="00B13393">
              <w:rPr>
                <w:noProof/>
                <w:webHidden/>
              </w:rPr>
              <w:fldChar w:fldCharType="end"/>
            </w:r>
          </w:hyperlink>
        </w:p>
        <w:p w14:paraId="3E18FA93" w14:textId="2F3F389D" w:rsidR="00B13393" w:rsidRDefault="00F63194">
          <w:pPr>
            <w:pStyle w:val="TOC3"/>
            <w:tabs>
              <w:tab w:val="left" w:pos="1320"/>
              <w:tab w:val="right" w:leader="dot" w:pos="8494"/>
            </w:tabs>
            <w:rPr>
              <w:noProof/>
            </w:rPr>
          </w:pPr>
          <w:hyperlink w:anchor="_Toc99290768" w:history="1">
            <w:r w:rsidR="00B13393" w:rsidRPr="00BE6E0F">
              <w:rPr>
                <w:rStyle w:val="Hyperlink"/>
                <w:noProof/>
                <w:lang w:val="fr-CH"/>
              </w:rPr>
              <w:t>8.1.5</w:t>
            </w:r>
            <w:r w:rsidR="00B13393">
              <w:rPr>
                <w:noProof/>
              </w:rPr>
              <w:tab/>
            </w:r>
            <w:r w:rsidR="00B13393" w:rsidRPr="00BE6E0F">
              <w:rPr>
                <w:rStyle w:val="Hyperlink"/>
                <w:noProof/>
                <w:lang w:val="fr-CH"/>
              </w:rPr>
              <w:t>Standford campus map</w:t>
            </w:r>
            <w:r w:rsidR="00B13393">
              <w:rPr>
                <w:noProof/>
                <w:webHidden/>
              </w:rPr>
              <w:tab/>
            </w:r>
            <w:r w:rsidR="00B13393">
              <w:rPr>
                <w:noProof/>
                <w:webHidden/>
              </w:rPr>
              <w:fldChar w:fldCharType="begin"/>
            </w:r>
            <w:r w:rsidR="00B13393">
              <w:rPr>
                <w:noProof/>
                <w:webHidden/>
              </w:rPr>
              <w:instrText xml:space="preserve"> PAGEREF _Toc99290768 \h </w:instrText>
            </w:r>
            <w:r w:rsidR="00B13393">
              <w:rPr>
                <w:noProof/>
                <w:webHidden/>
              </w:rPr>
            </w:r>
            <w:r w:rsidR="00B13393">
              <w:rPr>
                <w:noProof/>
                <w:webHidden/>
              </w:rPr>
              <w:fldChar w:fldCharType="separate"/>
            </w:r>
            <w:r w:rsidR="00B13393">
              <w:rPr>
                <w:noProof/>
                <w:webHidden/>
              </w:rPr>
              <w:t>12</w:t>
            </w:r>
            <w:r w:rsidR="00B13393">
              <w:rPr>
                <w:noProof/>
                <w:webHidden/>
              </w:rPr>
              <w:fldChar w:fldCharType="end"/>
            </w:r>
          </w:hyperlink>
        </w:p>
        <w:p w14:paraId="5F51BC75" w14:textId="22511F06" w:rsidR="00B13393" w:rsidRDefault="00F63194">
          <w:pPr>
            <w:pStyle w:val="TOC3"/>
            <w:tabs>
              <w:tab w:val="left" w:pos="1320"/>
              <w:tab w:val="right" w:leader="dot" w:pos="8494"/>
            </w:tabs>
            <w:rPr>
              <w:noProof/>
            </w:rPr>
          </w:pPr>
          <w:hyperlink w:anchor="_Toc99290769" w:history="1">
            <w:r w:rsidR="00B13393" w:rsidRPr="00BE6E0F">
              <w:rPr>
                <w:rStyle w:val="Hyperlink"/>
                <w:noProof/>
                <w:lang w:val="fr-CH"/>
              </w:rPr>
              <w:t>8.1.6</w:t>
            </w:r>
            <w:r w:rsidR="00B13393">
              <w:rPr>
                <w:noProof/>
              </w:rPr>
              <w:tab/>
            </w:r>
            <w:r w:rsidR="00B13393" w:rsidRPr="00BE6E0F">
              <w:rPr>
                <w:rStyle w:val="Hyperlink"/>
                <w:noProof/>
                <w:lang w:val="fr-CH"/>
              </w:rPr>
              <w:t>Aéroport de zurich</w:t>
            </w:r>
            <w:r w:rsidR="00B13393">
              <w:rPr>
                <w:noProof/>
                <w:webHidden/>
              </w:rPr>
              <w:tab/>
            </w:r>
            <w:r w:rsidR="00B13393">
              <w:rPr>
                <w:noProof/>
                <w:webHidden/>
              </w:rPr>
              <w:fldChar w:fldCharType="begin"/>
            </w:r>
            <w:r w:rsidR="00B13393">
              <w:rPr>
                <w:noProof/>
                <w:webHidden/>
              </w:rPr>
              <w:instrText xml:space="preserve"> PAGEREF _Toc99290769 \h </w:instrText>
            </w:r>
            <w:r w:rsidR="00B13393">
              <w:rPr>
                <w:noProof/>
                <w:webHidden/>
              </w:rPr>
            </w:r>
            <w:r w:rsidR="00B13393">
              <w:rPr>
                <w:noProof/>
                <w:webHidden/>
              </w:rPr>
              <w:fldChar w:fldCharType="separate"/>
            </w:r>
            <w:r w:rsidR="00B13393">
              <w:rPr>
                <w:noProof/>
                <w:webHidden/>
              </w:rPr>
              <w:t>13</w:t>
            </w:r>
            <w:r w:rsidR="00B13393">
              <w:rPr>
                <w:noProof/>
                <w:webHidden/>
              </w:rPr>
              <w:fldChar w:fldCharType="end"/>
            </w:r>
          </w:hyperlink>
        </w:p>
        <w:p w14:paraId="5DB7B349" w14:textId="36CEB816" w:rsidR="00B13393" w:rsidRDefault="00F63194">
          <w:pPr>
            <w:pStyle w:val="TOC3"/>
            <w:tabs>
              <w:tab w:val="left" w:pos="1320"/>
              <w:tab w:val="right" w:leader="dot" w:pos="8494"/>
            </w:tabs>
            <w:rPr>
              <w:noProof/>
            </w:rPr>
          </w:pPr>
          <w:hyperlink w:anchor="_Toc99290770" w:history="1">
            <w:r w:rsidR="00B13393" w:rsidRPr="00BE6E0F">
              <w:rPr>
                <w:rStyle w:val="Hyperlink"/>
                <w:noProof/>
                <w:lang w:val="fr-CH"/>
              </w:rPr>
              <w:t>8.1.7</w:t>
            </w:r>
            <w:r w:rsidR="00B13393">
              <w:rPr>
                <w:noProof/>
              </w:rPr>
              <w:tab/>
            </w:r>
            <w:r w:rsidR="00B13393" w:rsidRPr="00BE6E0F">
              <w:rPr>
                <w:rStyle w:val="Hyperlink"/>
                <w:noProof/>
                <w:lang w:val="fr-CH"/>
              </w:rPr>
              <w:t xml:space="preserve">Autre système </w:t>
            </w:r>
            <w:r w:rsidR="00B13393" w:rsidRPr="00BE6E0F">
              <w:rPr>
                <w:rStyle w:val="Hyperlink"/>
                <w:noProof/>
              </w:rPr>
              <w:t>existants</w:t>
            </w:r>
            <w:r w:rsidR="00B13393">
              <w:rPr>
                <w:noProof/>
                <w:webHidden/>
              </w:rPr>
              <w:tab/>
            </w:r>
            <w:r w:rsidR="00B13393">
              <w:rPr>
                <w:noProof/>
                <w:webHidden/>
              </w:rPr>
              <w:fldChar w:fldCharType="begin"/>
            </w:r>
            <w:r w:rsidR="00B13393">
              <w:rPr>
                <w:noProof/>
                <w:webHidden/>
              </w:rPr>
              <w:instrText xml:space="preserve"> PAGEREF _Toc99290770 \h </w:instrText>
            </w:r>
            <w:r w:rsidR="00B13393">
              <w:rPr>
                <w:noProof/>
                <w:webHidden/>
              </w:rPr>
            </w:r>
            <w:r w:rsidR="00B13393">
              <w:rPr>
                <w:noProof/>
                <w:webHidden/>
              </w:rPr>
              <w:fldChar w:fldCharType="separate"/>
            </w:r>
            <w:r w:rsidR="00B13393">
              <w:rPr>
                <w:noProof/>
                <w:webHidden/>
              </w:rPr>
              <w:t>13</w:t>
            </w:r>
            <w:r w:rsidR="00B13393">
              <w:rPr>
                <w:noProof/>
                <w:webHidden/>
              </w:rPr>
              <w:fldChar w:fldCharType="end"/>
            </w:r>
          </w:hyperlink>
        </w:p>
        <w:p w14:paraId="6B65EF1A" w14:textId="095ECAAE" w:rsidR="00B13393" w:rsidRDefault="00F63194">
          <w:pPr>
            <w:pStyle w:val="TOC3"/>
            <w:tabs>
              <w:tab w:val="left" w:pos="1320"/>
              <w:tab w:val="right" w:leader="dot" w:pos="8494"/>
            </w:tabs>
            <w:rPr>
              <w:noProof/>
            </w:rPr>
          </w:pPr>
          <w:hyperlink w:anchor="_Toc99290771" w:history="1">
            <w:r w:rsidR="00B13393" w:rsidRPr="00BE6E0F">
              <w:rPr>
                <w:rStyle w:val="Hyperlink"/>
                <w:noProof/>
                <w:lang w:val="fr-CH"/>
              </w:rPr>
              <w:t>8.1.8</w:t>
            </w:r>
            <w:r w:rsidR="00B13393">
              <w:rPr>
                <w:noProof/>
              </w:rPr>
              <w:tab/>
            </w:r>
            <w:r w:rsidR="00B13393" w:rsidRPr="00BE6E0F">
              <w:rPr>
                <w:rStyle w:val="Hyperlink"/>
                <w:noProof/>
                <w:lang w:val="fr-CH"/>
              </w:rPr>
              <w:t>Conclusion de l’analyse de système existant</w:t>
            </w:r>
            <w:r w:rsidR="00B13393">
              <w:rPr>
                <w:noProof/>
                <w:webHidden/>
              </w:rPr>
              <w:tab/>
            </w:r>
            <w:r w:rsidR="00B13393">
              <w:rPr>
                <w:noProof/>
                <w:webHidden/>
              </w:rPr>
              <w:fldChar w:fldCharType="begin"/>
            </w:r>
            <w:r w:rsidR="00B13393">
              <w:rPr>
                <w:noProof/>
                <w:webHidden/>
              </w:rPr>
              <w:instrText xml:space="preserve"> PAGEREF _Toc99290771 \h </w:instrText>
            </w:r>
            <w:r w:rsidR="00B13393">
              <w:rPr>
                <w:noProof/>
                <w:webHidden/>
              </w:rPr>
            </w:r>
            <w:r w:rsidR="00B13393">
              <w:rPr>
                <w:noProof/>
                <w:webHidden/>
              </w:rPr>
              <w:fldChar w:fldCharType="separate"/>
            </w:r>
            <w:r w:rsidR="00B13393">
              <w:rPr>
                <w:noProof/>
                <w:webHidden/>
              </w:rPr>
              <w:t>13</w:t>
            </w:r>
            <w:r w:rsidR="00B13393">
              <w:rPr>
                <w:noProof/>
                <w:webHidden/>
              </w:rPr>
              <w:fldChar w:fldCharType="end"/>
            </w:r>
          </w:hyperlink>
        </w:p>
        <w:p w14:paraId="4092B4C0" w14:textId="74C2C90A" w:rsidR="00B13393" w:rsidRDefault="00F63194">
          <w:pPr>
            <w:pStyle w:val="TOC2"/>
            <w:tabs>
              <w:tab w:val="left" w:pos="880"/>
              <w:tab w:val="right" w:leader="dot" w:pos="8494"/>
            </w:tabs>
            <w:rPr>
              <w:noProof/>
            </w:rPr>
          </w:pPr>
          <w:hyperlink w:anchor="_Toc99290772" w:history="1">
            <w:r w:rsidR="00B13393" w:rsidRPr="00BE6E0F">
              <w:rPr>
                <w:rStyle w:val="Hyperlink"/>
                <w:noProof/>
                <w:lang w:val="fr-CH"/>
              </w:rPr>
              <w:t>8.2</w:t>
            </w:r>
            <w:r w:rsidR="00B13393">
              <w:rPr>
                <w:noProof/>
              </w:rPr>
              <w:tab/>
            </w:r>
            <w:r w:rsidR="00B13393" w:rsidRPr="00BE6E0F">
              <w:rPr>
                <w:rStyle w:val="Hyperlink"/>
                <w:noProof/>
                <w:lang w:val="fr-CH"/>
              </w:rPr>
              <w:t>Architecture webGIS</w:t>
            </w:r>
            <w:r w:rsidR="00B13393">
              <w:rPr>
                <w:noProof/>
                <w:webHidden/>
              </w:rPr>
              <w:tab/>
            </w:r>
            <w:r w:rsidR="00B13393">
              <w:rPr>
                <w:noProof/>
                <w:webHidden/>
              </w:rPr>
              <w:fldChar w:fldCharType="begin"/>
            </w:r>
            <w:r w:rsidR="00B13393">
              <w:rPr>
                <w:noProof/>
                <w:webHidden/>
              </w:rPr>
              <w:instrText xml:space="preserve"> PAGEREF _Toc99290772 \h </w:instrText>
            </w:r>
            <w:r w:rsidR="00B13393">
              <w:rPr>
                <w:noProof/>
                <w:webHidden/>
              </w:rPr>
            </w:r>
            <w:r w:rsidR="00B13393">
              <w:rPr>
                <w:noProof/>
                <w:webHidden/>
              </w:rPr>
              <w:fldChar w:fldCharType="separate"/>
            </w:r>
            <w:r w:rsidR="00B13393">
              <w:rPr>
                <w:noProof/>
                <w:webHidden/>
              </w:rPr>
              <w:t>14</w:t>
            </w:r>
            <w:r w:rsidR="00B13393">
              <w:rPr>
                <w:noProof/>
                <w:webHidden/>
              </w:rPr>
              <w:fldChar w:fldCharType="end"/>
            </w:r>
          </w:hyperlink>
        </w:p>
        <w:p w14:paraId="572D10C6" w14:textId="4A66A767" w:rsidR="00B13393" w:rsidRDefault="00F63194">
          <w:pPr>
            <w:pStyle w:val="TOC2"/>
            <w:tabs>
              <w:tab w:val="left" w:pos="880"/>
              <w:tab w:val="right" w:leader="dot" w:pos="8494"/>
            </w:tabs>
            <w:rPr>
              <w:noProof/>
            </w:rPr>
          </w:pPr>
          <w:hyperlink w:anchor="_Toc99290773" w:history="1">
            <w:r w:rsidR="00B13393" w:rsidRPr="00BE6E0F">
              <w:rPr>
                <w:rStyle w:val="Hyperlink"/>
                <w:noProof/>
                <w:lang w:val="fr-CH"/>
              </w:rPr>
              <w:t>8.3</w:t>
            </w:r>
            <w:r w:rsidR="00B13393">
              <w:rPr>
                <w:noProof/>
              </w:rPr>
              <w:tab/>
            </w:r>
            <w:r w:rsidR="00B13393" w:rsidRPr="00BE6E0F">
              <w:rPr>
                <w:rStyle w:val="Hyperlink"/>
                <w:noProof/>
                <w:lang w:val="fr-CH"/>
              </w:rPr>
              <w:t>Technologies</w:t>
            </w:r>
            <w:r w:rsidR="00B13393">
              <w:rPr>
                <w:noProof/>
                <w:webHidden/>
              </w:rPr>
              <w:tab/>
            </w:r>
            <w:r w:rsidR="00B13393">
              <w:rPr>
                <w:noProof/>
                <w:webHidden/>
              </w:rPr>
              <w:fldChar w:fldCharType="begin"/>
            </w:r>
            <w:r w:rsidR="00B13393">
              <w:rPr>
                <w:noProof/>
                <w:webHidden/>
              </w:rPr>
              <w:instrText xml:space="preserve"> PAGEREF _Toc99290773 \h </w:instrText>
            </w:r>
            <w:r w:rsidR="00B13393">
              <w:rPr>
                <w:noProof/>
                <w:webHidden/>
              </w:rPr>
            </w:r>
            <w:r w:rsidR="00B13393">
              <w:rPr>
                <w:noProof/>
                <w:webHidden/>
              </w:rPr>
              <w:fldChar w:fldCharType="separate"/>
            </w:r>
            <w:r w:rsidR="00B13393">
              <w:rPr>
                <w:noProof/>
                <w:webHidden/>
              </w:rPr>
              <w:t>14</w:t>
            </w:r>
            <w:r w:rsidR="00B13393">
              <w:rPr>
                <w:noProof/>
                <w:webHidden/>
              </w:rPr>
              <w:fldChar w:fldCharType="end"/>
            </w:r>
          </w:hyperlink>
        </w:p>
        <w:p w14:paraId="76E972C3" w14:textId="4E13E97C" w:rsidR="00B13393" w:rsidRDefault="00F63194">
          <w:pPr>
            <w:pStyle w:val="TOC3"/>
            <w:tabs>
              <w:tab w:val="left" w:pos="1320"/>
              <w:tab w:val="right" w:leader="dot" w:pos="8494"/>
            </w:tabs>
            <w:rPr>
              <w:noProof/>
            </w:rPr>
          </w:pPr>
          <w:hyperlink w:anchor="_Toc99290774" w:history="1">
            <w:r w:rsidR="00B13393" w:rsidRPr="00BE6E0F">
              <w:rPr>
                <w:rStyle w:val="Hyperlink"/>
                <w:noProof/>
                <w:lang w:val="fr-CH"/>
              </w:rPr>
              <w:t>8.3.1</w:t>
            </w:r>
            <w:r w:rsidR="00B13393">
              <w:rPr>
                <w:noProof/>
              </w:rPr>
              <w:tab/>
            </w:r>
            <w:r w:rsidR="00B13393" w:rsidRPr="00BE6E0F">
              <w:rPr>
                <w:rStyle w:val="Hyperlink"/>
                <w:noProof/>
                <w:lang w:val="fr-CH"/>
              </w:rPr>
              <w:t>Openlayers</w:t>
            </w:r>
            <w:r w:rsidR="00B13393">
              <w:rPr>
                <w:noProof/>
                <w:webHidden/>
              </w:rPr>
              <w:tab/>
            </w:r>
            <w:r w:rsidR="00B13393">
              <w:rPr>
                <w:noProof/>
                <w:webHidden/>
              </w:rPr>
              <w:fldChar w:fldCharType="begin"/>
            </w:r>
            <w:r w:rsidR="00B13393">
              <w:rPr>
                <w:noProof/>
                <w:webHidden/>
              </w:rPr>
              <w:instrText xml:space="preserve"> PAGEREF _Toc99290774 \h </w:instrText>
            </w:r>
            <w:r w:rsidR="00B13393">
              <w:rPr>
                <w:noProof/>
                <w:webHidden/>
              </w:rPr>
            </w:r>
            <w:r w:rsidR="00B13393">
              <w:rPr>
                <w:noProof/>
                <w:webHidden/>
              </w:rPr>
              <w:fldChar w:fldCharType="separate"/>
            </w:r>
            <w:r w:rsidR="00B13393">
              <w:rPr>
                <w:noProof/>
                <w:webHidden/>
              </w:rPr>
              <w:t>14</w:t>
            </w:r>
            <w:r w:rsidR="00B13393">
              <w:rPr>
                <w:noProof/>
                <w:webHidden/>
              </w:rPr>
              <w:fldChar w:fldCharType="end"/>
            </w:r>
          </w:hyperlink>
        </w:p>
        <w:p w14:paraId="74E4A630" w14:textId="1E0FC94F" w:rsidR="00B13393" w:rsidRDefault="00F63194">
          <w:pPr>
            <w:pStyle w:val="TOC3"/>
            <w:tabs>
              <w:tab w:val="left" w:pos="1320"/>
              <w:tab w:val="right" w:leader="dot" w:pos="8494"/>
            </w:tabs>
            <w:rPr>
              <w:noProof/>
            </w:rPr>
          </w:pPr>
          <w:hyperlink w:anchor="_Toc99290775" w:history="1">
            <w:r w:rsidR="00B13393" w:rsidRPr="00BE6E0F">
              <w:rPr>
                <w:rStyle w:val="Hyperlink"/>
                <w:noProof/>
                <w:lang w:val="fr-CH"/>
              </w:rPr>
              <w:t>8.3.2</w:t>
            </w:r>
            <w:r w:rsidR="00B13393">
              <w:rPr>
                <w:noProof/>
              </w:rPr>
              <w:tab/>
            </w:r>
            <w:r w:rsidR="00B13393" w:rsidRPr="00BE6E0F">
              <w:rPr>
                <w:rStyle w:val="Hyperlink"/>
                <w:noProof/>
                <w:lang w:val="fr-CH"/>
              </w:rPr>
              <w:t>Leaflet</w:t>
            </w:r>
            <w:r w:rsidR="00B13393">
              <w:rPr>
                <w:noProof/>
                <w:webHidden/>
              </w:rPr>
              <w:tab/>
            </w:r>
            <w:r w:rsidR="00B13393">
              <w:rPr>
                <w:noProof/>
                <w:webHidden/>
              </w:rPr>
              <w:fldChar w:fldCharType="begin"/>
            </w:r>
            <w:r w:rsidR="00B13393">
              <w:rPr>
                <w:noProof/>
                <w:webHidden/>
              </w:rPr>
              <w:instrText xml:space="preserve"> PAGEREF _Toc99290775 \h </w:instrText>
            </w:r>
            <w:r w:rsidR="00B13393">
              <w:rPr>
                <w:noProof/>
                <w:webHidden/>
              </w:rPr>
            </w:r>
            <w:r w:rsidR="00B13393">
              <w:rPr>
                <w:noProof/>
                <w:webHidden/>
              </w:rPr>
              <w:fldChar w:fldCharType="separate"/>
            </w:r>
            <w:r w:rsidR="00B13393">
              <w:rPr>
                <w:noProof/>
                <w:webHidden/>
              </w:rPr>
              <w:t>14</w:t>
            </w:r>
            <w:r w:rsidR="00B13393">
              <w:rPr>
                <w:noProof/>
                <w:webHidden/>
              </w:rPr>
              <w:fldChar w:fldCharType="end"/>
            </w:r>
          </w:hyperlink>
        </w:p>
        <w:p w14:paraId="02C86951" w14:textId="00078288" w:rsidR="00B13393" w:rsidRDefault="00F63194">
          <w:pPr>
            <w:pStyle w:val="TOC3"/>
            <w:tabs>
              <w:tab w:val="left" w:pos="1320"/>
              <w:tab w:val="right" w:leader="dot" w:pos="8494"/>
            </w:tabs>
            <w:rPr>
              <w:noProof/>
            </w:rPr>
          </w:pPr>
          <w:hyperlink w:anchor="_Toc99290776" w:history="1">
            <w:r w:rsidR="00B13393" w:rsidRPr="00BE6E0F">
              <w:rPr>
                <w:rStyle w:val="Hyperlink"/>
                <w:noProof/>
                <w:lang w:val="fr-CH"/>
              </w:rPr>
              <w:t>8.3.3</w:t>
            </w:r>
            <w:r w:rsidR="00B13393">
              <w:rPr>
                <w:noProof/>
              </w:rPr>
              <w:tab/>
            </w:r>
            <w:r w:rsidR="00B13393" w:rsidRPr="00BE6E0F">
              <w:rPr>
                <w:rStyle w:val="Hyperlink"/>
                <w:noProof/>
                <w:lang w:val="fr-CH"/>
              </w:rPr>
              <w:t>Google maps API</w:t>
            </w:r>
            <w:r w:rsidR="00B13393">
              <w:rPr>
                <w:noProof/>
                <w:webHidden/>
              </w:rPr>
              <w:tab/>
            </w:r>
            <w:r w:rsidR="00B13393">
              <w:rPr>
                <w:noProof/>
                <w:webHidden/>
              </w:rPr>
              <w:fldChar w:fldCharType="begin"/>
            </w:r>
            <w:r w:rsidR="00B13393">
              <w:rPr>
                <w:noProof/>
                <w:webHidden/>
              </w:rPr>
              <w:instrText xml:space="preserve"> PAGEREF _Toc99290776 \h </w:instrText>
            </w:r>
            <w:r w:rsidR="00B13393">
              <w:rPr>
                <w:noProof/>
                <w:webHidden/>
              </w:rPr>
            </w:r>
            <w:r w:rsidR="00B13393">
              <w:rPr>
                <w:noProof/>
                <w:webHidden/>
              </w:rPr>
              <w:fldChar w:fldCharType="separate"/>
            </w:r>
            <w:r w:rsidR="00B13393">
              <w:rPr>
                <w:noProof/>
                <w:webHidden/>
              </w:rPr>
              <w:t>14</w:t>
            </w:r>
            <w:r w:rsidR="00B13393">
              <w:rPr>
                <w:noProof/>
                <w:webHidden/>
              </w:rPr>
              <w:fldChar w:fldCharType="end"/>
            </w:r>
          </w:hyperlink>
        </w:p>
        <w:p w14:paraId="5D7CEEDD" w14:textId="2D2D4551" w:rsidR="00B13393" w:rsidRDefault="00F63194">
          <w:pPr>
            <w:pStyle w:val="TOC3"/>
            <w:tabs>
              <w:tab w:val="left" w:pos="1320"/>
              <w:tab w:val="right" w:leader="dot" w:pos="8494"/>
            </w:tabs>
            <w:rPr>
              <w:noProof/>
            </w:rPr>
          </w:pPr>
          <w:hyperlink w:anchor="_Toc99290777" w:history="1">
            <w:r w:rsidR="00B13393" w:rsidRPr="00BE6E0F">
              <w:rPr>
                <w:rStyle w:val="Hyperlink"/>
                <w:noProof/>
                <w:lang w:val="fr-CH"/>
              </w:rPr>
              <w:t>8.3.4</w:t>
            </w:r>
            <w:r w:rsidR="00B13393">
              <w:rPr>
                <w:noProof/>
              </w:rPr>
              <w:tab/>
            </w:r>
            <w:r w:rsidR="00B13393" w:rsidRPr="00BE6E0F">
              <w:rPr>
                <w:rStyle w:val="Hyperlink"/>
                <w:noProof/>
                <w:lang w:val="fr-CH"/>
              </w:rPr>
              <w:t>GeoMapFish</w:t>
            </w:r>
            <w:r w:rsidR="00B13393">
              <w:rPr>
                <w:noProof/>
                <w:webHidden/>
              </w:rPr>
              <w:tab/>
            </w:r>
            <w:r w:rsidR="00B13393">
              <w:rPr>
                <w:noProof/>
                <w:webHidden/>
              </w:rPr>
              <w:fldChar w:fldCharType="begin"/>
            </w:r>
            <w:r w:rsidR="00B13393">
              <w:rPr>
                <w:noProof/>
                <w:webHidden/>
              </w:rPr>
              <w:instrText xml:space="preserve"> PAGEREF _Toc99290777 \h </w:instrText>
            </w:r>
            <w:r w:rsidR="00B13393">
              <w:rPr>
                <w:noProof/>
                <w:webHidden/>
              </w:rPr>
            </w:r>
            <w:r w:rsidR="00B13393">
              <w:rPr>
                <w:noProof/>
                <w:webHidden/>
              </w:rPr>
              <w:fldChar w:fldCharType="separate"/>
            </w:r>
            <w:r w:rsidR="00B13393">
              <w:rPr>
                <w:noProof/>
                <w:webHidden/>
              </w:rPr>
              <w:t>14</w:t>
            </w:r>
            <w:r w:rsidR="00B13393">
              <w:rPr>
                <w:noProof/>
                <w:webHidden/>
              </w:rPr>
              <w:fldChar w:fldCharType="end"/>
            </w:r>
          </w:hyperlink>
        </w:p>
        <w:p w14:paraId="1CE47519" w14:textId="0619A5B7" w:rsidR="00B13393" w:rsidRDefault="00F63194">
          <w:pPr>
            <w:pStyle w:val="TOC3"/>
            <w:tabs>
              <w:tab w:val="left" w:pos="1320"/>
              <w:tab w:val="right" w:leader="dot" w:pos="8494"/>
            </w:tabs>
            <w:rPr>
              <w:noProof/>
            </w:rPr>
          </w:pPr>
          <w:hyperlink w:anchor="_Toc99290778" w:history="1">
            <w:r w:rsidR="00B13393" w:rsidRPr="00BE6E0F">
              <w:rPr>
                <w:rStyle w:val="Hyperlink"/>
                <w:noProof/>
                <w:lang w:val="fr-CH"/>
              </w:rPr>
              <w:t>8.3.5</w:t>
            </w:r>
            <w:r w:rsidR="00B13393">
              <w:rPr>
                <w:noProof/>
              </w:rPr>
              <w:tab/>
            </w:r>
            <w:r w:rsidR="00B13393" w:rsidRPr="00BE6E0F">
              <w:rPr>
                <w:rStyle w:val="Hyperlink"/>
                <w:noProof/>
                <w:lang w:val="fr-CH"/>
              </w:rPr>
              <w:t>Serveur cartographique</w:t>
            </w:r>
            <w:r w:rsidR="00B13393">
              <w:rPr>
                <w:noProof/>
                <w:webHidden/>
              </w:rPr>
              <w:tab/>
            </w:r>
            <w:r w:rsidR="00B13393">
              <w:rPr>
                <w:noProof/>
                <w:webHidden/>
              </w:rPr>
              <w:fldChar w:fldCharType="begin"/>
            </w:r>
            <w:r w:rsidR="00B13393">
              <w:rPr>
                <w:noProof/>
                <w:webHidden/>
              </w:rPr>
              <w:instrText xml:space="preserve"> PAGEREF _Toc99290778 \h </w:instrText>
            </w:r>
            <w:r w:rsidR="00B13393">
              <w:rPr>
                <w:noProof/>
                <w:webHidden/>
              </w:rPr>
            </w:r>
            <w:r w:rsidR="00B13393">
              <w:rPr>
                <w:noProof/>
                <w:webHidden/>
              </w:rPr>
              <w:fldChar w:fldCharType="separate"/>
            </w:r>
            <w:r w:rsidR="00B13393">
              <w:rPr>
                <w:noProof/>
                <w:webHidden/>
              </w:rPr>
              <w:t>14</w:t>
            </w:r>
            <w:r w:rsidR="00B13393">
              <w:rPr>
                <w:noProof/>
                <w:webHidden/>
              </w:rPr>
              <w:fldChar w:fldCharType="end"/>
            </w:r>
          </w:hyperlink>
        </w:p>
        <w:p w14:paraId="036CFE47" w14:textId="12BE37D9" w:rsidR="00B13393" w:rsidRDefault="00F63194">
          <w:pPr>
            <w:pStyle w:val="TOC3"/>
            <w:tabs>
              <w:tab w:val="left" w:pos="1320"/>
              <w:tab w:val="right" w:leader="dot" w:pos="8494"/>
            </w:tabs>
            <w:rPr>
              <w:noProof/>
            </w:rPr>
          </w:pPr>
          <w:hyperlink w:anchor="_Toc99290779" w:history="1">
            <w:r w:rsidR="00B13393" w:rsidRPr="00BE6E0F">
              <w:rPr>
                <w:rStyle w:val="Hyperlink"/>
                <w:noProof/>
                <w:lang w:val="fr-CH"/>
              </w:rPr>
              <w:t>8.3.6</w:t>
            </w:r>
            <w:r w:rsidR="00B13393">
              <w:rPr>
                <w:noProof/>
              </w:rPr>
              <w:tab/>
            </w:r>
            <w:r w:rsidR="00B13393" w:rsidRPr="00BE6E0F">
              <w:rPr>
                <w:rStyle w:val="Hyperlink"/>
                <w:noProof/>
                <w:lang w:val="fr-CH"/>
              </w:rPr>
              <w:t>PostGreSQL et PostGIS</w:t>
            </w:r>
            <w:r w:rsidR="00B13393">
              <w:rPr>
                <w:noProof/>
                <w:webHidden/>
              </w:rPr>
              <w:tab/>
            </w:r>
            <w:r w:rsidR="00B13393">
              <w:rPr>
                <w:noProof/>
                <w:webHidden/>
              </w:rPr>
              <w:fldChar w:fldCharType="begin"/>
            </w:r>
            <w:r w:rsidR="00B13393">
              <w:rPr>
                <w:noProof/>
                <w:webHidden/>
              </w:rPr>
              <w:instrText xml:space="preserve"> PAGEREF _Toc99290779 \h </w:instrText>
            </w:r>
            <w:r w:rsidR="00B13393">
              <w:rPr>
                <w:noProof/>
                <w:webHidden/>
              </w:rPr>
            </w:r>
            <w:r w:rsidR="00B13393">
              <w:rPr>
                <w:noProof/>
                <w:webHidden/>
              </w:rPr>
              <w:fldChar w:fldCharType="separate"/>
            </w:r>
            <w:r w:rsidR="00B13393">
              <w:rPr>
                <w:noProof/>
                <w:webHidden/>
              </w:rPr>
              <w:t>15</w:t>
            </w:r>
            <w:r w:rsidR="00B13393">
              <w:rPr>
                <w:noProof/>
                <w:webHidden/>
              </w:rPr>
              <w:fldChar w:fldCharType="end"/>
            </w:r>
          </w:hyperlink>
        </w:p>
        <w:p w14:paraId="07639422" w14:textId="364DD3CC" w:rsidR="00B13393" w:rsidRDefault="00F63194">
          <w:pPr>
            <w:pStyle w:val="TOC2"/>
            <w:tabs>
              <w:tab w:val="left" w:pos="880"/>
              <w:tab w:val="right" w:leader="dot" w:pos="8494"/>
            </w:tabs>
            <w:rPr>
              <w:noProof/>
            </w:rPr>
          </w:pPr>
          <w:hyperlink w:anchor="_Toc99290780" w:history="1">
            <w:r w:rsidR="00B13393" w:rsidRPr="00BE6E0F">
              <w:rPr>
                <w:rStyle w:val="Hyperlink"/>
                <w:noProof/>
                <w:lang w:val="fr-CH"/>
              </w:rPr>
              <w:t>8.4</w:t>
            </w:r>
            <w:r w:rsidR="00B13393">
              <w:rPr>
                <w:noProof/>
              </w:rPr>
              <w:tab/>
            </w:r>
            <w:r w:rsidR="00B13393" w:rsidRPr="00BE6E0F">
              <w:rPr>
                <w:rStyle w:val="Hyperlink"/>
                <w:noProof/>
                <w:lang w:val="fr-CH"/>
              </w:rPr>
              <w:t>Données existantes à disposition</w:t>
            </w:r>
            <w:r w:rsidR="00B13393">
              <w:rPr>
                <w:noProof/>
                <w:webHidden/>
              </w:rPr>
              <w:tab/>
            </w:r>
            <w:r w:rsidR="00B13393">
              <w:rPr>
                <w:noProof/>
                <w:webHidden/>
              </w:rPr>
              <w:fldChar w:fldCharType="begin"/>
            </w:r>
            <w:r w:rsidR="00B13393">
              <w:rPr>
                <w:noProof/>
                <w:webHidden/>
              </w:rPr>
              <w:instrText xml:space="preserve"> PAGEREF _Toc99290780 \h </w:instrText>
            </w:r>
            <w:r w:rsidR="00B13393">
              <w:rPr>
                <w:noProof/>
                <w:webHidden/>
              </w:rPr>
            </w:r>
            <w:r w:rsidR="00B13393">
              <w:rPr>
                <w:noProof/>
                <w:webHidden/>
              </w:rPr>
              <w:fldChar w:fldCharType="separate"/>
            </w:r>
            <w:r w:rsidR="00B13393">
              <w:rPr>
                <w:noProof/>
                <w:webHidden/>
              </w:rPr>
              <w:t>15</w:t>
            </w:r>
            <w:r w:rsidR="00B13393">
              <w:rPr>
                <w:noProof/>
                <w:webHidden/>
              </w:rPr>
              <w:fldChar w:fldCharType="end"/>
            </w:r>
          </w:hyperlink>
        </w:p>
        <w:p w14:paraId="12368185" w14:textId="33D0B07B" w:rsidR="00B13393" w:rsidRDefault="00F63194">
          <w:pPr>
            <w:pStyle w:val="TOC3"/>
            <w:tabs>
              <w:tab w:val="left" w:pos="1320"/>
              <w:tab w:val="right" w:leader="dot" w:pos="8494"/>
            </w:tabs>
            <w:rPr>
              <w:noProof/>
            </w:rPr>
          </w:pPr>
          <w:hyperlink w:anchor="_Toc99290781" w:history="1">
            <w:r w:rsidR="00B13393" w:rsidRPr="00BE6E0F">
              <w:rPr>
                <w:rStyle w:val="Hyperlink"/>
                <w:noProof/>
                <w:lang w:val="fr-CH"/>
              </w:rPr>
              <w:t>8.4.1</w:t>
            </w:r>
            <w:r w:rsidR="00B13393">
              <w:rPr>
                <w:noProof/>
              </w:rPr>
              <w:tab/>
            </w:r>
            <w:r w:rsidR="00B13393" w:rsidRPr="00BE6E0F">
              <w:rPr>
                <w:rStyle w:val="Hyperlink"/>
                <w:noProof/>
                <w:lang w:val="fr-CH"/>
              </w:rPr>
              <w:t>Plans</w:t>
            </w:r>
            <w:r w:rsidR="00B13393">
              <w:rPr>
                <w:noProof/>
                <w:webHidden/>
              </w:rPr>
              <w:tab/>
            </w:r>
            <w:r w:rsidR="00B13393">
              <w:rPr>
                <w:noProof/>
                <w:webHidden/>
              </w:rPr>
              <w:fldChar w:fldCharType="begin"/>
            </w:r>
            <w:r w:rsidR="00B13393">
              <w:rPr>
                <w:noProof/>
                <w:webHidden/>
              </w:rPr>
              <w:instrText xml:space="preserve"> PAGEREF _Toc99290781 \h </w:instrText>
            </w:r>
            <w:r w:rsidR="00B13393">
              <w:rPr>
                <w:noProof/>
                <w:webHidden/>
              </w:rPr>
            </w:r>
            <w:r w:rsidR="00B13393">
              <w:rPr>
                <w:noProof/>
                <w:webHidden/>
              </w:rPr>
              <w:fldChar w:fldCharType="separate"/>
            </w:r>
            <w:r w:rsidR="00B13393">
              <w:rPr>
                <w:noProof/>
                <w:webHidden/>
              </w:rPr>
              <w:t>15</w:t>
            </w:r>
            <w:r w:rsidR="00B13393">
              <w:rPr>
                <w:noProof/>
                <w:webHidden/>
              </w:rPr>
              <w:fldChar w:fldCharType="end"/>
            </w:r>
          </w:hyperlink>
        </w:p>
        <w:p w14:paraId="50138263" w14:textId="0EACEBF0" w:rsidR="00B13393" w:rsidRDefault="00F63194">
          <w:pPr>
            <w:pStyle w:val="TOC3"/>
            <w:tabs>
              <w:tab w:val="left" w:pos="1320"/>
              <w:tab w:val="right" w:leader="dot" w:pos="8494"/>
            </w:tabs>
            <w:rPr>
              <w:noProof/>
            </w:rPr>
          </w:pPr>
          <w:hyperlink w:anchor="_Toc99290782" w:history="1">
            <w:r w:rsidR="00B13393" w:rsidRPr="00BE6E0F">
              <w:rPr>
                <w:rStyle w:val="Hyperlink"/>
                <w:noProof/>
                <w:lang w:val="fr-CH"/>
              </w:rPr>
              <w:t>8.4.2</w:t>
            </w:r>
            <w:r w:rsidR="00B13393">
              <w:rPr>
                <w:noProof/>
              </w:rPr>
              <w:tab/>
            </w:r>
            <w:r w:rsidR="00B13393" w:rsidRPr="00BE6E0F">
              <w:rPr>
                <w:rStyle w:val="Hyperlink"/>
                <w:noProof/>
                <w:lang w:val="fr-CH"/>
              </w:rPr>
              <w:t>Serveur LDAP</w:t>
            </w:r>
            <w:r w:rsidR="00B13393">
              <w:rPr>
                <w:noProof/>
                <w:webHidden/>
              </w:rPr>
              <w:tab/>
            </w:r>
            <w:r w:rsidR="00B13393">
              <w:rPr>
                <w:noProof/>
                <w:webHidden/>
              </w:rPr>
              <w:fldChar w:fldCharType="begin"/>
            </w:r>
            <w:r w:rsidR="00B13393">
              <w:rPr>
                <w:noProof/>
                <w:webHidden/>
              </w:rPr>
              <w:instrText xml:space="preserve"> PAGEREF _Toc99290782 \h </w:instrText>
            </w:r>
            <w:r w:rsidR="00B13393">
              <w:rPr>
                <w:noProof/>
                <w:webHidden/>
              </w:rPr>
            </w:r>
            <w:r w:rsidR="00B13393">
              <w:rPr>
                <w:noProof/>
                <w:webHidden/>
              </w:rPr>
              <w:fldChar w:fldCharType="separate"/>
            </w:r>
            <w:r w:rsidR="00B13393">
              <w:rPr>
                <w:noProof/>
                <w:webHidden/>
              </w:rPr>
              <w:t>15</w:t>
            </w:r>
            <w:r w:rsidR="00B13393">
              <w:rPr>
                <w:noProof/>
                <w:webHidden/>
              </w:rPr>
              <w:fldChar w:fldCharType="end"/>
            </w:r>
          </w:hyperlink>
        </w:p>
        <w:p w14:paraId="177DFD37" w14:textId="753A3783" w:rsidR="00B13393" w:rsidRDefault="00F63194">
          <w:pPr>
            <w:pStyle w:val="TOC2"/>
            <w:tabs>
              <w:tab w:val="left" w:pos="880"/>
              <w:tab w:val="right" w:leader="dot" w:pos="8494"/>
            </w:tabs>
            <w:rPr>
              <w:noProof/>
            </w:rPr>
          </w:pPr>
          <w:hyperlink w:anchor="_Toc99290783" w:history="1">
            <w:r w:rsidR="00B13393" w:rsidRPr="00BE6E0F">
              <w:rPr>
                <w:rStyle w:val="Hyperlink"/>
                <w:noProof/>
                <w:lang w:val="fr-CH"/>
              </w:rPr>
              <w:t>8.5</w:t>
            </w:r>
            <w:r w:rsidR="00B13393">
              <w:rPr>
                <w:noProof/>
              </w:rPr>
              <w:tab/>
            </w:r>
            <w:r w:rsidR="00B13393" w:rsidRPr="00BE6E0F">
              <w:rPr>
                <w:rStyle w:val="Hyperlink"/>
                <w:noProof/>
                <w:lang w:val="fr-CH"/>
              </w:rPr>
              <w:t>Solution</w:t>
            </w:r>
            <w:r w:rsidR="00B13393">
              <w:rPr>
                <w:noProof/>
                <w:webHidden/>
              </w:rPr>
              <w:tab/>
            </w:r>
            <w:r w:rsidR="00B13393">
              <w:rPr>
                <w:noProof/>
                <w:webHidden/>
              </w:rPr>
              <w:fldChar w:fldCharType="begin"/>
            </w:r>
            <w:r w:rsidR="00B13393">
              <w:rPr>
                <w:noProof/>
                <w:webHidden/>
              </w:rPr>
              <w:instrText xml:space="preserve"> PAGEREF _Toc99290783 \h </w:instrText>
            </w:r>
            <w:r w:rsidR="00B13393">
              <w:rPr>
                <w:noProof/>
                <w:webHidden/>
              </w:rPr>
            </w:r>
            <w:r w:rsidR="00B13393">
              <w:rPr>
                <w:noProof/>
                <w:webHidden/>
              </w:rPr>
              <w:fldChar w:fldCharType="separate"/>
            </w:r>
            <w:r w:rsidR="00B13393">
              <w:rPr>
                <w:noProof/>
                <w:webHidden/>
              </w:rPr>
              <w:t>15</w:t>
            </w:r>
            <w:r w:rsidR="00B13393">
              <w:rPr>
                <w:noProof/>
                <w:webHidden/>
              </w:rPr>
              <w:fldChar w:fldCharType="end"/>
            </w:r>
          </w:hyperlink>
        </w:p>
        <w:p w14:paraId="5767D403" w14:textId="7C5DEBEA" w:rsidR="00B13393" w:rsidRDefault="00F63194">
          <w:pPr>
            <w:pStyle w:val="TOC1"/>
            <w:tabs>
              <w:tab w:val="left" w:pos="440"/>
              <w:tab w:val="right" w:leader="dot" w:pos="8494"/>
            </w:tabs>
            <w:rPr>
              <w:noProof/>
            </w:rPr>
          </w:pPr>
          <w:hyperlink w:anchor="_Toc99290784" w:history="1">
            <w:r w:rsidR="00B13393" w:rsidRPr="00BE6E0F">
              <w:rPr>
                <w:rStyle w:val="Hyperlink"/>
                <w:noProof/>
                <w:lang w:val="fr-CH"/>
              </w:rPr>
              <w:t>9</w:t>
            </w:r>
            <w:r w:rsidR="00B13393">
              <w:rPr>
                <w:noProof/>
              </w:rPr>
              <w:tab/>
            </w:r>
            <w:r w:rsidR="00B13393" w:rsidRPr="00BE6E0F">
              <w:rPr>
                <w:rStyle w:val="Hyperlink"/>
                <w:noProof/>
                <w:lang w:val="fr-CH"/>
              </w:rPr>
              <w:t>Exigences</w:t>
            </w:r>
            <w:r w:rsidR="00B13393">
              <w:rPr>
                <w:noProof/>
                <w:webHidden/>
              </w:rPr>
              <w:tab/>
            </w:r>
            <w:r w:rsidR="00B13393">
              <w:rPr>
                <w:noProof/>
                <w:webHidden/>
              </w:rPr>
              <w:fldChar w:fldCharType="begin"/>
            </w:r>
            <w:r w:rsidR="00B13393">
              <w:rPr>
                <w:noProof/>
                <w:webHidden/>
              </w:rPr>
              <w:instrText xml:space="preserve"> PAGEREF _Toc99290784 \h </w:instrText>
            </w:r>
            <w:r w:rsidR="00B13393">
              <w:rPr>
                <w:noProof/>
                <w:webHidden/>
              </w:rPr>
            </w:r>
            <w:r w:rsidR="00B13393">
              <w:rPr>
                <w:noProof/>
                <w:webHidden/>
              </w:rPr>
              <w:fldChar w:fldCharType="separate"/>
            </w:r>
            <w:r w:rsidR="00B13393">
              <w:rPr>
                <w:noProof/>
                <w:webHidden/>
              </w:rPr>
              <w:t>15</w:t>
            </w:r>
            <w:r w:rsidR="00B13393">
              <w:rPr>
                <w:noProof/>
                <w:webHidden/>
              </w:rPr>
              <w:fldChar w:fldCharType="end"/>
            </w:r>
          </w:hyperlink>
        </w:p>
        <w:p w14:paraId="453D574C" w14:textId="2DA50ACC" w:rsidR="00B13393" w:rsidRDefault="00F63194">
          <w:pPr>
            <w:pStyle w:val="TOC1"/>
            <w:tabs>
              <w:tab w:val="left" w:pos="660"/>
              <w:tab w:val="right" w:leader="dot" w:pos="8494"/>
            </w:tabs>
            <w:rPr>
              <w:noProof/>
            </w:rPr>
          </w:pPr>
          <w:hyperlink w:anchor="_Toc99290785" w:history="1">
            <w:r w:rsidR="00B13393" w:rsidRPr="00BE6E0F">
              <w:rPr>
                <w:rStyle w:val="Hyperlink"/>
                <w:noProof/>
                <w:lang w:val="fr-CH"/>
              </w:rPr>
              <w:t>10</w:t>
            </w:r>
            <w:r w:rsidR="00B13393">
              <w:rPr>
                <w:noProof/>
              </w:rPr>
              <w:tab/>
            </w:r>
            <w:r w:rsidR="00B13393" w:rsidRPr="00BE6E0F">
              <w:rPr>
                <w:rStyle w:val="Hyperlink"/>
                <w:noProof/>
                <w:lang w:val="fr-CH"/>
              </w:rPr>
              <w:t>Bibliographie</w:t>
            </w:r>
            <w:r w:rsidR="00B13393">
              <w:rPr>
                <w:noProof/>
                <w:webHidden/>
              </w:rPr>
              <w:tab/>
            </w:r>
            <w:r w:rsidR="00B13393">
              <w:rPr>
                <w:noProof/>
                <w:webHidden/>
              </w:rPr>
              <w:fldChar w:fldCharType="begin"/>
            </w:r>
            <w:r w:rsidR="00B13393">
              <w:rPr>
                <w:noProof/>
                <w:webHidden/>
              </w:rPr>
              <w:instrText xml:space="preserve"> PAGEREF _Toc99290785 \h </w:instrText>
            </w:r>
            <w:r w:rsidR="00B13393">
              <w:rPr>
                <w:noProof/>
                <w:webHidden/>
              </w:rPr>
            </w:r>
            <w:r w:rsidR="00B13393">
              <w:rPr>
                <w:noProof/>
                <w:webHidden/>
              </w:rPr>
              <w:fldChar w:fldCharType="separate"/>
            </w:r>
            <w:r w:rsidR="00B13393">
              <w:rPr>
                <w:noProof/>
                <w:webHidden/>
              </w:rPr>
              <w:t>16</w:t>
            </w:r>
            <w:r w:rsidR="00B13393">
              <w:rPr>
                <w:noProof/>
                <w:webHidden/>
              </w:rPr>
              <w:fldChar w:fldCharType="end"/>
            </w:r>
          </w:hyperlink>
        </w:p>
        <w:p w14:paraId="2F4D03AD" w14:textId="77777777" w:rsidR="00174425" w:rsidRDefault="009C7CE6" w:rsidP="00174425">
          <w:pPr>
            <w:rPr>
              <w:b/>
              <w:bCs/>
              <w:noProof/>
            </w:rPr>
          </w:pPr>
          <w:r>
            <w:rPr>
              <w:b/>
              <w:bCs/>
              <w:noProof/>
            </w:rPr>
            <w:fldChar w:fldCharType="end"/>
          </w:r>
        </w:p>
      </w:sdtContent>
    </w:sdt>
    <w:p w14:paraId="3C1C1617" w14:textId="69A4990E" w:rsidR="00EC177B" w:rsidRDefault="00EC177B" w:rsidP="00D26C70">
      <w:pPr>
        <w:pStyle w:val="Heading1"/>
        <w:rPr>
          <w:ins w:id="3" w:author="Yves Chevallier" w:date="2022-03-30T22:13:00Z"/>
          <w:lang w:val="fr-CH"/>
        </w:rPr>
      </w:pPr>
      <w:bookmarkStart w:id="4" w:name="_Toc99290755"/>
      <w:ins w:id="5" w:author="Yves Chevallier" w:date="2022-03-30T22:13:00Z">
        <w:r>
          <w:rPr>
            <w:lang w:val="fr-CH"/>
          </w:rPr>
          <w:lastRenderedPageBreak/>
          <w:t>Introduction</w:t>
        </w:r>
      </w:ins>
    </w:p>
    <w:p w14:paraId="5DC2A536" w14:textId="3FBFCCAE" w:rsidR="00931E3B" w:rsidRPr="00096587" w:rsidRDefault="00931E3B" w:rsidP="00EC177B">
      <w:pPr>
        <w:pStyle w:val="Heading2"/>
        <w:rPr>
          <w:lang w:val="fr-CH"/>
        </w:rPr>
        <w:pPrChange w:id="6" w:author="Yves Chevallier" w:date="2022-03-30T22:13:00Z">
          <w:pPr>
            <w:pStyle w:val="Heading1"/>
          </w:pPr>
        </w:pPrChange>
      </w:pPr>
      <w:r w:rsidRPr="00096587">
        <w:rPr>
          <w:lang w:val="fr-CH"/>
        </w:rPr>
        <w:t>Domaine d’application</w:t>
      </w:r>
      <w:bookmarkEnd w:id="4"/>
    </w:p>
    <w:p w14:paraId="1E71A127" w14:textId="3FFD3F29" w:rsidR="00394CF1" w:rsidRPr="00096587" w:rsidRDefault="00B0659B" w:rsidP="00D26C70">
      <w:pPr>
        <w:pStyle w:val="BodyText"/>
        <w:rPr>
          <w:lang w:val="fr-CH"/>
        </w:rPr>
      </w:pPr>
      <w:r w:rsidRPr="00096587">
        <w:rPr>
          <w:lang w:val="fr-CH"/>
        </w:rPr>
        <w:t xml:space="preserve">Ce document </w:t>
      </w:r>
      <w:r w:rsidR="00394CF1" w:rsidRPr="00096587">
        <w:rPr>
          <w:lang w:val="fr-CH"/>
        </w:rPr>
        <w:t>analyse les besoins et spécifie</w:t>
      </w:r>
      <w:del w:id="7" w:author="Yves Chevallier" w:date="2022-03-30T22:17:00Z">
        <w:r w:rsidR="00394CF1" w:rsidRPr="00096587" w:rsidDel="008521E6">
          <w:rPr>
            <w:lang w:val="fr-CH"/>
          </w:rPr>
          <w:delText>nt</w:delText>
        </w:r>
      </w:del>
      <w:r w:rsidR="00394CF1" w:rsidRPr="00096587">
        <w:rPr>
          <w:lang w:val="fr-CH"/>
        </w:rPr>
        <w:t xml:space="preserve"> les exigences </w:t>
      </w:r>
      <w:r w:rsidR="00834BAE" w:rsidRPr="00096587">
        <w:rPr>
          <w:lang w:val="fr-CH"/>
        </w:rPr>
        <w:t>pour</w:t>
      </w:r>
      <w:r w:rsidR="00394CF1" w:rsidRPr="00096587">
        <w:rPr>
          <w:lang w:val="fr-CH"/>
        </w:rPr>
        <w:t xml:space="preserve"> le travail de bachelor “Plans de la HEIG-VD interactifs</w:t>
      </w:r>
      <w:r w:rsidR="00B13393" w:rsidRPr="00096587">
        <w:rPr>
          <w:lang w:val="fr-CH"/>
        </w:rPr>
        <w:t>”.</w:t>
      </w:r>
    </w:p>
    <w:p w14:paraId="07610192" w14:textId="77777777" w:rsidR="00B0659B" w:rsidRPr="00096587" w:rsidRDefault="00B0659B" w:rsidP="00D26C70">
      <w:pPr>
        <w:pStyle w:val="BodyText"/>
        <w:rPr>
          <w:lang w:val="fr-CH"/>
        </w:rPr>
      </w:pPr>
    </w:p>
    <w:p w14:paraId="71CBF92B" w14:textId="4102DF4B" w:rsidR="00931E3B" w:rsidRPr="00096587" w:rsidRDefault="00B13393" w:rsidP="00EC177B">
      <w:pPr>
        <w:pStyle w:val="Heading2"/>
        <w:rPr>
          <w:lang w:val="fr-CH"/>
        </w:rPr>
        <w:pPrChange w:id="8" w:author="Yves Chevallier" w:date="2022-03-30T22:13:00Z">
          <w:pPr>
            <w:pStyle w:val="Heading1"/>
          </w:pPr>
        </w:pPrChange>
      </w:pPr>
      <w:r w:rsidRPr="00096587">
        <w:rPr>
          <w:lang w:val="fr-CH"/>
        </w:rPr>
        <w:t>Référence normative</w:t>
      </w:r>
    </w:p>
    <w:p w14:paraId="1C07A111" w14:textId="310D6481" w:rsidR="004E424E" w:rsidRPr="00096587" w:rsidRDefault="004E424E" w:rsidP="004E424E">
      <w:pPr>
        <w:rPr>
          <w:lang w:val="fr-CH"/>
        </w:rPr>
      </w:pPr>
      <w:r w:rsidRPr="00096587">
        <w:rPr>
          <w:lang w:val="fr-CH"/>
        </w:rPr>
        <w:t xml:space="preserve">Les documents suivants cités dans le texte constituent, pour tout ou partie de leur contenu, des exigences du présent document. </w:t>
      </w:r>
    </w:p>
    <w:tbl>
      <w:tblPr>
        <w:tblStyle w:val="TableGrid"/>
        <w:tblW w:w="0" w:type="auto"/>
        <w:tblLook w:val="04A0" w:firstRow="1" w:lastRow="0" w:firstColumn="1" w:lastColumn="0" w:noHBand="0" w:noVBand="1"/>
      </w:tblPr>
      <w:tblGrid>
        <w:gridCol w:w="2122"/>
        <w:gridCol w:w="6372"/>
      </w:tblGrid>
      <w:tr w:rsidR="002A76FA" w:rsidRPr="00096587" w14:paraId="13640E80" w14:textId="77777777" w:rsidTr="00394CF1">
        <w:tc>
          <w:tcPr>
            <w:tcW w:w="2122" w:type="dxa"/>
          </w:tcPr>
          <w:p w14:paraId="0F3FE564" w14:textId="0891B7C9" w:rsidR="002A76FA" w:rsidRPr="00096587" w:rsidRDefault="002A76FA" w:rsidP="004E424E">
            <w:pPr>
              <w:rPr>
                <w:b/>
                <w:bCs/>
                <w:lang w:val="fr-CH"/>
              </w:rPr>
            </w:pPr>
            <w:r w:rsidRPr="00096587">
              <w:rPr>
                <w:b/>
                <w:bCs/>
                <w:lang w:val="fr-CH"/>
              </w:rPr>
              <w:t>Norme</w:t>
            </w:r>
          </w:p>
        </w:tc>
        <w:tc>
          <w:tcPr>
            <w:tcW w:w="6372" w:type="dxa"/>
          </w:tcPr>
          <w:p w14:paraId="214FF483" w14:textId="0F99BC4E" w:rsidR="002A76FA" w:rsidRPr="00096587" w:rsidRDefault="002A76FA" w:rsidP="004E424E">
            <w:pPr>
              <w:rPr>
                <w:b/>
                <w:bCs/>
                <w:lang w:val="fr-CH"/>
              </w:rPr>
            </w:pPr>
            <w:r w:rsidRPr="00096587">
              <w:rPr>
                <w:b/>
                <w:bCs/>
                <w:lang w:val="fr-CH"/>
              </w:rPr>
              <w:t>Description</w:t>
            </w:r>
          </w:p>
        </w:tc>
      </w:tr>
      <w:tr w:rsidR="002A76FA" w:rsidRPr="00096587" w14:paraId="15FAFAED" w14:textId="77777777" w:rsidTr="00394CF1">
        <w:tc>
          <w:tcPr>
            <w:tcW w:w="2122" w:type="dxa"/>
          </w:tcPr>
          <w:p w14:paraId="008CEDDD" w14:textId="09CD28B1" w:rsidR="002A76FA" w:rsidRPr="00096587" w:rsidRDefault="002A76FA" w:rsidP="004E424E">
            <w:pPr>
              <w:rPr>
                <w:b/>
                <w:bCs/>
                <w:lang w:val="fr-CH"/>
              </w:rPr>
            </w:pPr>
            <w:r w:rsidRPr="00096587">
              <w:rPr>
                <w:b/>
                <w:bCs/>
                <w:lang w:val="fr-CH"/>
              </w:rPr>
              <w:t>OMG UML 2.5.1</w:t>
            </w:r>
          </w:p>
        </w:tc>
        <w:tc>
          <w:tcPr>
            <w:tcW w:w="6372" w:type="dxa"/>
          </w:tcPr>
          <w:p w14:paraId="398DF4F4" w14:textId="636072C1" w:rsidR="002A76FA" w:rsidRPr="00096587" w:rsidRDefault="002A76FA" w:rsidP="004E424E">
            <w:pPr>
              <w:rPr>
                <w:lang w:val="fr-CH"/>
              </w:rPr>
            </w:pPr>
            <w:r w:rsidRPr="00096587">
              <w:rPr>
                <w:i/>
                <w:iCs/>
                <w:lang w:val="fr-CH"/>
              </w:rPr>
              <w:t>Unified Modeling Language</w:t>
            </w:r>
            <w:r w:rsidRPr="00096587">
              <w:rPr>
                <w:lang w:val="fr-CH"/>
              </w:rPr>
              <w:t xml:space="preserve"> pour l’ingénierie logicielle. </w:t>
            </w:r>
          </w:p>
        </w:tc>
      </w:tr>
      <w:tr w:rsidR="00394CF1" w:rsidRPr="00096587" w14:paraId="260D205B" w14:textId="77777777" w:rsidTr="00394CF1">
        <w:tc>
          <w:tcPr>
            <w:tcW w:w="2122" w:type="dxa"/>
          </w:tcPr>
          <w:p w14:paraId="58792393" w14:textId="69F0BB77" w:rsidR="00394CF1" w:rsidRPr="00096587" w:rsidRDefault="00394CF1" w:rsidP="00394CF1">
            <w:pPr>
              <w:rPr>
                <w:b/>
                <w:bCs/>
                <w:lang w:val="fr-CH"/>
              </w:rPr>
            </w:pPr>
            <w:r w:rsidRPr="00096587">
              <w:rPr>
                <w:b/>
                <w:bCs/>
                <w:lang w:val="fr-CH"/>
              </w:rPr>
              <w:t>ISO/IEC Dir 2 : 2016</w:t>
            </w:r>
          </w:p>
        </w:tc>
        <w:tc>
          <w:tcPr>
            <w:tcW w:w="6372" w:type="dxa"/>
          </w:tcPr>
          <w:p w14:paraId="3A569133" w14:textId="33AB265C" w:rsidR="00394CF1" w:rsidRPr="00096587" w:rsidRDefault="00394CF1" w:rsidP="00394CF1">
            <w:pPr>
              <w:rPr>
                <w:lang w:val="fr-CH"/>
              </w:rPr>
            </w:pPr>
            <w:r w:rsidRPr="00096587">
              <w:rPr>
                <w:lang w:val="fr-CH"/>
              </w:rPr>
              <w:t xml:space="preserve">Principes et règles de structure et de rédaction des documents ISO et IEC </w:t>
            </w:r>
          </w:p>
        </w:tc>
      </w:tr>
    </w:tbl>
    <w:p w14:paraId="69D57A4F" w14:textId="77777777" w:rsidR="002A76FA" w:rsidRPr="00096587" w:rsidRDefault="002A76FA" w:rsidP="004E424E">
      <w:pPr>
        <w:rPr>
          <w:lang w:val="fr-CH"/>
        </w:rPr>
      </w:pPr>
    </w:p>
    <w:p w14:paraId="217C1FE0" w14:textId="53591857" w:rsidR="00931E3B" w:rsidRPr="00096587" w:rsidRDefault="00931E3B" w:rsidP="00D26C70">
      <w:pPr>
        <w:pStyle w:val="BodyText"/>
        <w:rPr>
          <w:lang w:val="fr-CH"/>
        </w:rPr>
      </w:pPr>
    </w:p>
    <w:p w14:paraId="451FB42D" w14:textId="7F6A9268" w:rsidR="00931E3B" w:rsidRPr="00096587" w:rsidRDefault="00931E3B" w:rsidP="00EC177B">
      <w:pPr>
        <w:pStyle w:val="Heading2"/>
        <w:rPr>
          <w:lang w:val="fr-CH"/>
        </w:rPr>
        <w:pPrChange w:id="9" w:author="Yves Chevallier" w:date="2022-03-30T22:13:00Z">
          <w:pPr>
            <w:pStyle w:val="Heading1"/>
          </w:pPr>
        </w:pPrChange>
      </w:pPr>
      <w:bookmarkStart w:id="10" w:name="_Toc99290757"/>
      <w:r w:rsidRPr="00096587">
        <w:rPr>
          <w:lang w:val="fr-CH"/>
        </w:rPr>
        <w:t xml:space="preserve">Termes et </w:t>
      </w:r>
      <w:r w:rsidR="00FA3A6C" w:rsidRPr="00096587">
        <w:rPr>
          <w:lang w:val="fr-CH"/>
        </w:rPr>
        <w:t>définitions</w:t>
      </w:r>
      <w:bookmarkEnd w:id="10"/>
    </w:p>
    <w:p w14:paraId="53DBF15A" w14:textId="774B9F78" w:rsidR="00DA6424" w:rsidRPr="00096587" w:rsidRDefault="00DA6424" w:rsidP="00DA6424">
      <w:pPr>
        <w:rPr>
          <w:lang w:val="fr-CH"/>
        </w:rPr>
      </w:pPr>
      <w:r w:rsidRPr="00096587">
        <w:rPr>
          <w:lang w:val="fr-CH"/>
        </w:rPr>
        <w:t xml:space="preserve">Cette section de termes et définitions précise les terminologies techniques et autres acronymes propres au projet. </w:t>
      </w:r>
    </w:p>
    <w:tbl>
      <w:tblPr>
        <w:tblStyle w:val="TableGrid"/>
        <w:tblW w:w="0" w:type="auto"/>
        <w:tblLook w:val="04A0" w:firstRow="1" w:lastRow="0" w:firstColumn="1" w:lastColumn="0" w:noHBand="0" w:noVBand="1"/>
      </w:tblPr>
      <w:tblGrid>
        <w:gridCol w:w="2122"/>
        <w:gridCol w:w="6372"/>
      </w:tblGrid>
      <w:tr w:rsidR="00DA6424" w:rsidRPr="00096587" w14:paraId="57BC5718" w14:textId="77777777" w:rsidTr="00DA6424">
        <w:tc>
          <w:tcPr>
            <w:tcW w:w="2122" w:type="dxa"/>
          </w:tcPr>
          <w:p w14:paraId="5262B2E5" w14:textId="4CC7E24B" w:rsidR="00DA6424" w:rsidRPr="00096587" w:rsidRDefault="00DA6424" w:rsidP="00D26C70">
            <w:pPr>
              <w:pStyle w:val="BodyText"/>
              <w:rPr>
                <w:b/>
                <w:bCs/>
                <w:lang w:val="fr-CH"/>
              </w:rPr>
            </w:pPr>
            <w:r w:rsidRPr="00096587">
              <w:rPr>
                <w:b/>
                <w:bCs/>
                <w:lang w:val="fr-CH"/>
              </w:rPr>
              <w:t>Terme</w:t>
            </w:r>
          </w:p>
        </w:tc>
        <w:tc>
          <w:tcPr>
            <w:tcW w:w="6372" w:type="dxa"/>
          </w:tcPr>
          <w:p w14:paraId="2F75DD6C" w14:textId="2A4C3F9E" w:rsidR="00DA6424" w:rsidRPr="00096587" w:rsidRDefault="00DA6424" w:rsidP="00D26C70">
            <w:pPr>
              <w:pStyle w:val="BodyText"/>
              <w:rPr>
                <w:b/>
                <w:bCs/>
                <w:lang w:val="fr-CH"/>
              </w:rPr>
            </w:pPr>
            <w:r w:rsidRPr="00096587">
              <w:rPr>
                <w:b/>
                <w:bCs/>
                <w:lang w:val="fr-CH"/>
              </w:rPr>
              <w:t>Définition</w:t>
            </w:r>
          </w:p>
        </w:tc>
      </w:tr>
      <w:tr w:rsidR="00DA6424" w:rsidRPr="00096587" w14:paraId="139BAB8F" w14:textId="77777777" w:rsidTr="00DA6424">
        <w:tc>
          <w:tcPr>
            <w:tcW w:w="2122" w:type="dxa"/>
          </w:tcPr>
          <w:p w14:paraId="6F660BE8" w14:textId="2557CA8B" w:rsidR="00DA6424" w:rsidRPr="00096587" w:rsidRDefault="00DA6424" w:rsidP="00D26C70">
            <w:pPr>
              <w:pStyle w:val="BodyText"/>
              <w:rPr>
                <w:lang w:val="fr-CH"/>
              </w:rPr>
            </w:pPr>
            <w:r w:rsidRPr="00096587">
              <w:rPr>
                <w:lang w:val="fr-CH"/>
              </w:rPr>
              <w:t>HEIG-VD</w:t>
            </w:r>
          </w:p>
        </w:tc>
        <w:tc>
          <w:tcPr>
            <w:tcW w:w="6372" w:type="dxa"/>
          </w:tcPr>
          <w:p w14:paraId="38E3BB78" w14:textId="37512B77" w:rsidR="00DA6424" w:rsidRPr="00096587" w:rsidRDefault="00DA6424" w:rsidP="00D26C70">
            <w:pPr>
              <w:pStyle w:val="BodyText"/>
              <w:rPr>
                <w:lang w:val="fr-CH"/>
              </w:rPr>
            </w:pPr>
            <w:r w:rsidRPr="00096587">
              <w:rPr>
                <w:lang w:val="fr-CH"/>
              </w:rPr>
              <w:t xml:space="preserve">Haute </w:t>
            </w:r>
            <w:ins w:id="11" w:author="Yves Chevallier" w:date="2022-03-30T22:17:00Z">
              <w:r w:rsidR="008521E6">
                <w:rPr>
                  <w:lang w:val="fr-CH"/>
                </w:rPr>
                <w:t>É</w:t>
              </w:r>
            </w:ins>
            <w:del w:id="12" w:author="Yves Chevallier" w:date="2022-03-30T22:17:00Z">
              <w:r w:rsidRPr="00096587" w:rsidDel="008521E6">
                <w:rPr>
                  <w:lang w:val="fr-CH"/>
                </w:rPr>
                <w:delText>E</w:delText>
              </w:r>
            </w:del>
            <w:r w:rsidRPr="00096587">
              <w:rPr>
                <w:lang w:val="fr-CH"/>
              </w:rPr>
              <w:t>cole d’ingénierie et de gestion du canton de Vaud</w:t>
            </w:r>
          </w:p>
        </w:tc>
      </w:tr>
      <w:tr w:rsidR="002826E0" w:rsidRPr="00096587" w14:paraId="1DE84F76" w14:textId="77777777" w:rsidTr="00DA6424">
        <w:tc>
          <w:tcPr>
            <w:tcW w:w="2122" w:type="dxa"/>
          </w:tcPr>
          <w:p w14:paraId="2C58B2FD" w14:textId="3DA3D543" w:rsidR="002826E0" w:rsidRPr="00096587" w:rsidRDefault="002826E0" w:rsidP="00D26C70">
            <w:pPr>
              <w:pStyle w:val="BodyText"/>
              <w:rPr>
                <w:lang w:val="fr-CH"/>
              </w:rPr>
            </w:pPr>
            <w:r>
              <w:rPr>
                <w:lang w:val="fr-CH"/>
              </w:rPr>
              <w:t>Ressource</w:t>
            </w:r>
          </w:p>
        </w:tc>
        <w:tc>
          <w:tcPr>
            <w:tcW w:w="6372" w:type="dxa"/>
          </w:tcPr>
          <w:p w14:paraId="61D75BC4" w14:textId="3DDECEC6" w:rsidR="001128D7" w:rsidRPr="00096587" w:rsidRDefault="002826E0" w:rsidP="00D26C70">
            <w:pPr>
              <w:pStyle w:val="BodyText"/>
              <w:rPr>
                <w:lang w:val="fr-CH"/>
              </w:rPr>
            </w:pPr>
            <w:r>
              <w:rPr>
                <w:lang w:val="fr-CH"/>
              </w:rPr>
              <w:t xml:space="preserve">Terme générale </w:t>
            </w:r>
            <w:r w:rsidR="001128D7">
              <w:rPr>
                <w:lang w:val="fr-CH"/>
              </w:rPr>
              <w:t>pouvant symboliser plusieurs choses comme une salle, une personne ou encore de l’équipement (armoire, machine-outil)</w:t>
            </w:r>
          </w:p>
        </w:tc>
      </w:tr>
      <w:tr w:rsidR="00CA23EC" w:rsidRPr="00096587" w14:paraId="6CBCA8FE" w14:textId="77777777" w:rsidTr="00DA6424">
        <w:tc>
          <w:tcPr>
            <w:tcW w:w="2122" w:type="dxa"/>
          </w:tcPr>
          <w:p w14:paraId="2939B67E" w14:textId="587A73E5" w:rsidR="00CA23EC" w:rsidRDefault="00CA23EC" w:rsidP="00D26C70">
            <w:pPr>
              <w:pStyle w:val="BodyText"/>
              <w:rPr>
                <w:lang w:val="fr-CH"/>
              </w:rPr>
            </w:pPr>
            <w:r>
              <w:rPr>
                <w:lang w:val="fr-CH"/>
              </w:rPr>
              <w:t>webGIS</w:t>
            </w:r>
          </w:p>
        </w:tc>
        <w:tc>
          <w:tcPr>
            <w:tcW w:w="6372" w:type="dxa"/>
          </w:tcPr>
          <w:p w14:paraId="261AC9CE" w14:textId="679760E9" w:rsidR="00CA23EC" w:rsidRDefault="00CA23EC" w:rsidP="00D26C70">
            <w:pPr>
              <w:pStyle w:val="BodyText"/>
              <w:rPr>
                <w:lang w:val="fr-CH"/>
              </w:rPr>
            </w:pPr>
            <w:r>
              <w:rPr>
                <w:lang w:val="fr-CH"/>
              </w:rPr>
              <w:t>Système d’informations géographique pour le web</w:t>
            </w:r>
          </w:p>
        </w:tc>
      </w:tr>
    </w:tbl>
    <w:p w14:paraId="174FF542" w14:textId="6EFF7A33" w:rsidR="00931E3B" w:rsidRPr="00096587" w:rsidRDefault="00931E3B" w:rsidP="00D26C70">
      <w:pPr>
        <w:pStyle w:val="BodyText"/>
        <w:rPr>
          <w:lang w:val="fr-CH"/>
        </w:rPr>
      </w:pPr>
    </w:p>
    <w:p w14:paraId="32565E6F" w14:textId="29426FBA" w:rsidR="00931E3B" w:rsidRPr="00096587" w:rsidRDefault="00931E3B" w:rsidP="00EC177B">
      <w:pPr>
        <w:pStyle w:val="Heading2"/>
        <w:rPr>
          <w:lang w:val="fr-CH"/>
        </w:rPr>
        <w:pPrChange w:id="13" w:author="Yves Chevallier" w:date="2022-03-30T22:13:00Z">
          <w:pPr>
            <w:pStyle w:val="Heading1"/>
          </w:pPr>
        </w:pPrChange>
      </w:pPr>
      <w:bookmarkStart w:id="14" w:name="_Toc99290758"/>
      <w:commentRangeStart w:id="15"/>
      <w:r w:rsidRPr="00096587">
        <w:rPr>
          <w:lang w:val="fr-CH"/>
        </w:rPr>
        <w:t>Description du problème</w:t>
      </w:r>
      <w:bookmarkEnd w:id="14"/>
      <w:commentRangeEnd w:id="15"/>
      <w:r w:rsidR="00EC177B">
        <w:rPr>
          <w:rStyle w:val="CommentReference"/>
          <w:rFonts w:asciiTheme="minorHAnsi" w:eastAsiaTheme="minorEastAsia" w:hAnsiTheme="minorHAnsi" w:cstheme="minorBidi"/>
          <w:color w:val="auto"/>
        </w:rPr>
        <w:commentReference w:id="15"/>
      </w:r>
    </w:p>
    <w:p w14:paraId="74C4F76D" w14:textId="7F77006F" w:rsidR="00931E3B" w:rsidRDefault="00DA6424" w:rsidP="00D26C70">
      <w:pPr>
        <w:pStyle w:val="BodyText"/>
        <w:rPr>
          <w:lang w:val="fr-CH"/>
        </w:rPr>
      </w:pPr>
      <w:r w:rsidRPr="00096587">
        <w:rPr>
          <w:lang w:val="fr-CH"/>
        </w:rPr>
        <w:t>M.C</w:t>
      </w:r>
      <w:r w:rsidR="00F8348B" w:rsidRPr="00096587">
        <w:rPr>
          <w:lang w:val="fr-CH"/>
        </w:rPr>
        <w:t>h</w:t>
      </w:r>
      <w:r w:rsidRPr="00096587">
        <w:rPr>
          <w:lang w:val="fr-CH"/>
        </w:rPr>
        <w:t>eval</w:t>
      </w:r>
      <w:r w:rsidR="00376A9B" w:rsidRPr="00096587">
        <w:rPr>
          <w:lang w:val="fr-CH"/>
        </w:rPr>
        <w:t>l</w:t>
      </w:r>
      <w:r w:rsidRPr="00096587">
        <w:rPr>
          <w:lang w:val="fr-CH"/>
        </w:rPr>
        <w:t>ier souhaite m</w:t>
      </w:r>
      <w:r w:rsidR="00494271" w:rsidRPr="00096587">
        <w:rPr>
          <w:lang w:val="fr-CH"/>
        </w:rPr>
        <w:t>ettre à disposition</w:t>
      </w:r>
      <w:r w:rsidR="00460C90" w:rsidRPr="00096587">
        <w:rPr>
          <w:lang w:val="fr-CH"/>
        </w:rPr>
        <w:t xml:space="preserve"> aux utilisateurs</w:t>
      </w:r>
      <w:r w:rsidR="00494271" w:rsidRPr="00096587">
        <w:rPr>
          <w:lang w:val="fr-CH"/>
        </w:rPr>
        <w:t xml:space="preserve"> un</w:t>
      </w:r>
      <w:r w:rsidRPr="00096587">
        <w:rPr>
          <w:lang w:val="fr-CH"/>
        </w:rPr>
        <w:t>e interface</w:t>
      </w:r>
      <w:r w:rsidR="00494271" w:rsidRPr="00096587">
        <w:rPr>
          <w:lang w:val="fr-CH"/>
        </w:rPr>
        <w:t xml:space="preserve"> </w:t>
      </w:r>
      <w:r w:rsidRPr="00096587">
        <w:rPr>
          <w:lang w:val="fr-CH"/>
        </w:rPr>
        <w:t>interactive pour visualiser les salles et les plans de la HEIG-VD sur ses trois sites.</w:t>
      </w:r>
      <w:r w:rsidR="004E424E" w:rsidRPr="00096587">
        <w:rPr>
          <w:lang w:val="fr-CH"/>
        </w:rPr>
        <w:t xml:space="preserve"> </w:t>
      </w:r>
    </w:p>
    <w:p w14:paraId="2CF34C47" w14:textId="77777777" w:rsidR="00FC7C95" w:rsidRDefault="00FC7C95">
      <w:pPr>
        <w:rPr>
          <w:rFonts w:asciiTheme="majorHAnsi" w:eastAsiaTheme="majorEastAsia" w:hAnsiTheme="majorHAnsi" w:cstheme="majorBidi"/>
          <w:color w:val="2F5496" w:themeColor="accent1" w:themeShade="BF"/>
          <w:sz w:val="32"/>
          <w:szCs w:val="32"/>
          <w:lang w:val="fr-CH"/>
        </w:rPr>
      </w:pPr>
      <w:r>
        <w:rPr>
          <w:lang w:val="fr-CH"/>
        </w:rPr>
        <w:br w:type="page"/>
      </w:r>
    </w:p>
    <w:p w14:paraId="6EC28A54" w14:textId="77777777" w:rsidR="00EC177B" w:rsidRDefault="00EC177B" w:rsidP="00D26C70">
      <w:pPr>
        <w:pStyle w:val="Heading1"/>
        <w:rPr>
          <w:ins w:id="16" w:author="Yves Chevallier" w:date="2022-03-30T22:13:00Z"/>
          <w:lang w:val="fr-CH"/>
        </w:rPr>
      </w:pPr>
      <w:bookmarkStart w:id="17" w:name="_Toc99290759"/>
      <w:ins w:id="18" w:author="Yves Chevallier" w:date="2022-03-30T22:13:00Z">
        <w:r>
          <w:rPr>
            <w:lang w:val="fr-CH"/>
          </w:rPr>
          <w:lastRenderedPageBreak/>
          <w:t>Analyse fonctionnelle</w:t>
        </w:r>
      </w:ins>
    </w:p>
    <w:p w14:paraId="3A15FC5D" w14:textId="1AD4BF7B" w:rsidR="00931E3B" w:rsidRPr="00096587" w:rsidRDefault="00931E3B" w:rsidP="00EC177B">
      <w:pPr>
        <w:pStyle w:val="Heading2"/>
        <w:rPr>
          <w:lang w:val="fr-CH"/>
        </w:rPr>
        <w:pPrChange w:id="19" w:author="Yves Chevallier" w:date="2022-03-30T22:13:00Z">
          <w:pPr>
            <w:pStyle w:val="Heading1"/>
          </w:pPr>
        </w:pPrChange>
      </w:pPr>
      <w:r w:rsidRPr="00096587">
        <w:rPr>
          <w:lang w:val="fr-CH"/>
        </w:rPr>
        <w:t>Cas d’utilisation</w:t>
      </w:r>
      <w:bookmarkEnd w:id="17"/>
    </w:p>
    <w:p w14:paraId="3AFBF080" w14:textId="7963201A" w:rsidR="00F917AF" w:rsidRPr="00096587" w:rsidRDefault="00145A7C" w:rsidP="00D26C70">
      <w:pPr>
        <w:pStyle w:val="BodyText"/>
        <w:rPr>
          <w:lang w:val="fr-CH"/>
        </w:rPr>
      </w:pPr>
      <w:r w:rsidRPr="00096587">
        <w:rPr>
          <w:lang w:val="fr-CH"/>
        </w:rPr>
        <w:t>Le cas principal d’utilisation de l’interface</w:t>
      </w:r>
      <w:r w:rsidR="00583723">
        <w:rPr>
          <w:lang w:val="fr-CH"/>
        </w:rPr>
        <w:t xml:space="preserve"> des de pouvoir s’orienter à travers les différents sites de la HEIG-VD</w:t>
      </w:r>
      <w:r w:rsidR="00F917AF" w:rsidRPr="00096587">
        <w:rPr>
          <w:lang w:val="fr-CH"/>
        </w:rPr>
        <w:t xml:space="preserve">. </w:t>
      </w:r>
    </w:p>
    <w:p w14:paraId="56A78804" w14:textId="770BD2C3" w:rsidR="00F917AF" w:rsidRPr="00096587" w:rsidRDefault="00F917AF" w:rsidP="00D26C70">
      <w:pPr>
        <w:pStyle w:val="BodyText"/>
        <w:rPr>
          <w:lang w:val="fr-CH"/>
        </w:rPr>
      </w:pPr>
      <w:r w:rsidRPr="00096587">
        <w:rPr>
          <w:lang w:val="fr-CH"/>
        </w:rPr>
        <w:t>D’autre</w:t>
      </w:r>
      <w:ins w:id="20" w:author="Yves Chevallier" w:date="2022-03-30T22:17:00Z">
        <w:r w:rsidR="008521E6">
          <w:rPr>
            <w:lang w:val="fr-CH"/>
          </w:rPr>
          <w:t>s</w:t>
        </w:r>
      </w:ins>
      <w:r w:rsidRPr="00096587">
        <w:rPr>
          <w:lang w:val="fr-CH"/>
        </w:rPr>
        <w:t xml:space="preserve"> cas d’utilisation peuvent aussi survenir, comme l</w:t>
      </w:r>
      <w:r w:rsidR="00FC5681">
        <w:rPr>
          <w:lang w:val="fr-CH"/>
        </w:rPr>
        <w:t>ocalise</w:t>
      </w:r>
      <w:r w:rsidR="00CA23EC">
        <w:rPr>
          <w:lang w:val="fr-CH"/>
        </w:rPr>
        <w:t>r</w:t>
      </w:r>
      <w:r w:rsidR="00FC5681">
        <w:rPr>
          <w:lang w:val="fr-CH"/>
        </w:rPr>
        <w:t xml:space="preserve"> </w:t>
      </w:r>
      <w:r w:rsidRPr="00096587">
        <w:rPr>
          <w:lang w:val="fr-CH"/>
        </w:rPr>
        <w:t xml:space="preserve">une ressource, </w:t>
      </w:r>
      <w:r w:rsidR="00B13393">
        <w:rPr>
          <w:lang w:val="fr-CH"/>
        </w:rPr>
        <w:t xml:space="preserve">obtenir </w:t>
      </w:r>
      <w:r w:rsidR="00B13393" w:rsidRPr="00096587">
        <w:rPr>
          <w:lang w:val="fr-CH"/>
        </w:rPr>
        <w:t>des</w:t>
      </w:r>
      <w:r w:rsidR="00FC5681">
        <w:rPr>
          <w:lang w:val="fr-CH"/>
        </w:rPr>
        <w:t xml:space="preserve"> </w:t>
      </w:r>
      <w:r w:rsidRPr="00096587">
        <w:rPr>
          <w:lang w:val="fr-CH"/>
        </w:rPr>
        <w:t xml:space="preserve">informations sur </w:t>
      </w:r>
      <w:r w:rsidR="006E3D3C">
        <w:rPr>
          <w:lang w:val="fr-CH"/>
        </w:rPr>
        <w:t>une ressource</w:t>
      </w:r>
      <w:r w:rsidR="001F5D7B" w:rsidRPr="00096587">
        <w:rPr>
          <w:lang w:val="fr-CH"/>
        </w:rPr>
        <w:t xml:space="preserve"> </w:t>
      </w:r>
      <w:r w:rsidR="00583723">
        <w:rPr>
          <w:lang w:val="fr-CH"/>
        </w:rPr>
        <w:t xml:space="preserve">ou encore </w:t>
      </w:r>
      <w:r w:rsidR="00DB062D">
        <w:rPr>
          <w:lang w:val="fr-CH"/>
        </w:rPr>
        <w:t>créer une carte personnalisé</w:t>
      </w:r>
      <w:ins w:id="21" w:author="Yves Chevallier" w:date="2022-03-30T22:17:00Z">
        <w:r w:rsidR="008521E6">
          <w:rPr>
            <w:lang w:val="fr-CH"/>
          </w:rPr>
          <w:t>e</w:t>
        </w:r>
      </w:ins>
      <w:r w:rsidR="00583723">
        <w:rPr>
          <w:lang w:val="fr-CH"/>
        </w:rPr>
        <w:t>.</w:t>
      </w:r>
    </w:p>
    <w:p w14:paraId="19DB62C6" w14:textId="64D94BA5" w:rsidR="00821E3F" w:rsidRPr="00096587" w:rsidRDefault="00821E3F" w:rsidP="00D26C70">
      <w:pPr>
        <w:pStyle w:val="BodyText"/>
        <w:rPr>
          <w:lang w:val="fr-CH"/>
        </w:rPr>
      </w:pPr>
      <w:r w:rsidRPr="00096587">
        <w:rPr>
          <w:lang w:val="fr-CH"/>
        </w:rPr>
        <w:t>Le schéma ci-dessous en notation UML résume les différents cas d’utilisation</w:t>
      </w:r>
    </w:p>
    <w:p w14:paraId="415318FE" w14:textId="6A0947F4" w:rsidR="00302379" w:rsidRPr="00096587" w:rsidRDefault="00FC5681" w:rsidP="00D26C70">
      <w:pPr>
        <w:pStyle w:val="BodyText"/>
        <w:rPr>
          <w:lang w:val="fr-CH"/>
        </w:rPr>
      </w:pPr>
      <w:r>
        <w:rPr>
          <w:noProof/>
          <w:lang w:val="fr-CH"/>
        </w:rPr>
        <w:drawing>
          <wp:inline distT="0" distB="0" distL="0" distR="0" wp14:anchorId="68A8A006" wp14:editId="38FD5742">
            <wp:extent cx="4373880" cy="43738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3880" cy="4373880"/>
                    </a:xfrm>
                    <a:prstGeom prst="rect">
                      <a:avLst/>
                    </a:prstGeom>
                    <a:noFill/>
                    <a:ln>
                      <a:noFill/>
                    </a:ln>
                  </pic:spPr>
                </pic:pic>
              </a:graphicData>
            </a:graphic>
          </wp:inline>
        </w:drawing>
      </w:r>
    </w:p>
    <w:p w14:paraId="1EFFDDFB" w14:textId="77777777" w:rsidR="00302379" w:rsidRPr="00096587" w:rsidRDefault="00302379" w:rsidP="00D26C70">
      <w:pPr>
        <w:pStyle w:val="BodyText"/>
        <w:rPr>
          <w:lang w:val="fr-CH"/>
        </w:rPr>
      </w:pPr>
    </w:p>
    <w:p w14:paraId="116519C3" w14:textId="77777777" w:rsidR="002826E0" w:rsidRDefault="002826E0">
      <w:pPr>
        <w:rPr>
          <w:rFonts w:asciiTheme="majorHAnsi" w:eastAsiaTheme="majorEastAsia" w:hAnsiTheme="majorHAnsi" w:cstheme="majorBidi"/>
          <w:color w:val="2F5496" w:themeColor="accent1" w:themeShade="BF"/>
          <w:sz w:val="32"/>
          <w:szCs w:val="32"/>
          <w:lang w:val="fr-CH"/>
        </w:rPr>
      </w:pPr>
      <w:r>
        <w:rPr>
          <w:lang w:val="fr-CH"/>
        </w:rPr>
        <w:br w:type="page"/>
      </w:r>
    </w:p>
    <w:p w14:paraId="1A62A195" w14:textId="0F74DD93" w:rsidR="00931E3B" w:rsidRPr="00096587" w:rsidRDefault="00931E3B" w:rsidP="00EC177B">
      <w:pPr>
        <w:pStyle w:val="Heading2"/>
        <w:rPr>
          <w:lang w:val="fr-CH"/>
        </w:rPr>
        <w:pPrChange w:id="22" w:author="Yves Chevallier" w:date="2022-03-30T22:13:00Z">
          <w:pPr>
            <w:pStyle w:val="Heading1"/>
          </w:pPr>
        </w:pPrChange>
      </w:pPr>
      <w:bookmarkStart w:id="23" w:name="_Toc99290760"/>
      <w:r w:rsidRPr="00096587">
        <w:rPr>
          <w:lang w:val="fr-CH"/>
        </w:rPr>
        <w:lastRenderedPageBreak/>
        <w:t>Analyse du besoin</w:t>
      </w:r>
      <w:bookmarkEnd w:id="23"/>
    </w:p>
    <w:p w14:paraId="19BFC84D" w14:textId="39344C69" w:rsidR="00931E3B" w:rsidRDefault="00486698" w:rsidP="00D26C70">
      <w:pPr>
        <w:pStyle w:val="BodyText"/>
        <w:rPr>
          <w:lang w:val="fr-CH"/>
        </w:rPr>
      </w:pPr>
      <w:r w:rsidRPr="00096587">
        <w:rPr>
          <w:lang w:val="fr-CH"/>
        </w:rPr>
        <w:t>Suivant les cas d’utilisations illustré ci-dessus, les besoi</w:t>
      </w:r>
      <w:r w:rsidR="00012153" w:rsidRPr="00096587">
        <w:rPr>
          <w:lang w:val="fr-CH"/>
        </w:rPr>
        <w:t>n</w:t>
      </w:r>
      <w:r w:rsidRPr="00096587">
        <w:rPr>
          <w:lang w:val="fr-CH"/>
        </w:rPr>
        <w:t>s identifi</w:t>
      </w:r>
      <w:r w:rsidR="00036229" w:rsidRPr="00096587">
        <w:rPr>
          <w:lang w:val="fr-CH"/>
        </w:rPr>
        <w:t>é</w:t>
      </w:r>
      <w:r w:rsidRPr="00096587">
        <w:rPr>
          <w:lang w:val="fr-CH"/>
        </w:rPr>
        <w:t xml:space="preserve">s </w:t>
      </w:r>
      <w:r w:rsidR="00767930" w:rsidRPr="00096587">
        <w:rPr>
          <w:lang w:val="fr-CH"/>
        </w:rPr>
        <w:t>des utilisateurs</w:t>
      </w:r>
      <w:r w:rsidR="00036229" w:rsidRPr="00096587">
        <w:rPr>
          <w:lang w:val="fr-CH"/>
        </w:rPr>
        <w:t xml:space="preserve"> sont exprimés dans le tableau 3</w:t>
      </w:r>
    </w:p>
    <w:p w14:paraId="26642F10" w14:textId="77777777" w:rsidR="00CA23EC" w:rsidRPr="00096587" w:rsidRDefault="00CA23EC" w:rsidP="00D26C70">
      <w:pPr>
        <w:pStyle w:val="BodyText"/>
        <w:rPr>
          <w:lang w:val="fr-CH"/>
        </w:rPr>
      </w:pPr>
    </w:p>
    <w:p w14:paraId="50855641" w14:textId="6405062A" w:rsidR="00012153" w:rsidRPr="00CA23EC" w:rsidRDefault="00012153" w:rsidP="00CA23EC">
      <w:pPr>
        <w:pStyle w:val="BodyText"/>
        <w:jc w:val="center"/>
        <w:rPr>
          <w:rStyle w:val="SubtleEmphasis"/>
        </w:rPr>
      </w:pPr>
      <w:r w:rsidRPr="00CA23EC">
        <w:rPr>
          <w:rStyle w:val="SubtleEmphasis"/>
        </w:rPr>
        <w:t>Tableau</w:t>
      </w:r>
      <w:r w:rsidR="00036229" w:rsidRPr="00CA23EC">
        <w:rPr>
          <w:rStyle w:val="SubtleEmphasis"/>
        </w:rPr>
        <w:t xml:space="preserve"> </w:t>
      </w:r>
      <w:r w:rsidR="001128D7" w:rsidRPr="00CA23EC">
        <w:rPr>
          <w:rStyle w:val="SubtleEmphasis"/>
        </w:rPr>
        <w:t>1</w:t>
      </w:r>
      <w:r w:rsidRPr="00CA23EC">
        <w:rPr>
          <w:rStyle w:val="SubtleEmphasis"/>
        </w:rPr>
        <w:t xml:space="preserve"> Besoins des utilisateurs</w:t>
      </w:r>
    </w:p>
    <w:tbl>
      <w:tblPr>
        <w:tblStyle w:val="TableGrid"/>
        <w:tblW w:w="0" w:type="auto"/>
        <w:tblLook w:val="04A0" w:firstRow="1" w:lastRow="0" w:firstColumn="1" w:lastColumn="0" w:noHBand="0" w:noVBand="1"/>
      </w:tblPr>
      <w:tblGrid>
        <w:gridCol w:w="1271"/>
        <w:gridCol w:w="7223"/>
      </w:tblGrid>
      <w:tr w:rsidR="00012153" w:rsidRPr="00096587" w14:paraId="3D063261" w14:textId="77777777" w:rsidTr="00012153">
        <w:tc>
          <w:tcPr>
            <w:tcW w:w="1271" w:type="dxa"/>
          </w:tcPr>
          <w:p w14:paraId="33F946D7" w14:textId="5E5FEBE0" w:rsidR="00012153" w:rsidRPr="00096587" w:rsidRDefault="00012153" w:rsidP="00D26C70">
            <w:pPr>
              <w:pStyle w:val="BodyText"/>
              <w:rPr>
                <w:b/>
                <w:bCs/>
                <w:lang w:val="fr-CH"/>
              </w:rPr>
            </w:pPr>
            <w:r w:rsidRPr="00096587">
              <w:rPr>
                <w:b/>
                <w:bCs/>
                <w:lang w:val="fr-CH"/>
              </w:rPr>
              <w:t>#</w:t>
            </w:r>
          </w:p>
        </w:tc>
        <w:tc>
          <w:tcPr>
            <w:tcW w:w="7223" w:type="dxa"/>
          </w:tcPr>
          <w:p w14:paraId="7D1F838A" w14:textId="1B205E42" w:rsidR="00012153" w:rsidRPr="00096587" w:rsidRDefault="00012153" w:rsidP="00D26C70">
            <w:pPr>
              <w:pStyle w:val="BodyText"/>
              <w:rPr>
                <w:b/>
                <w:bCs/>
                <w:lang w:val="fr-CH"/>
              </w:rPr>
            </w:pPr>
            <w:r w:rsidRPr="00096587">
              <w:rPr>
                <w:b/>
                <w:bCs/>
                <w:lang w:val="fr-CH"/>
              </w:rPr>
              <w:t>Besoin</w:t>
            </w:r>
          </w:p>
        </w:tc>
      </w:tr>
      <w:tr w:rsidR="00AA5E74" w:rsidRPr="00096587" w14:paraId="730DEC14" w14:textId="77777777" w:rsidTr="00012153">
        <w:tc>
          <w:tcPr>
            <w:tcW w:w="1271" w:type="dxa"/>
          </w:tcPr>
          <w:p w14:paraId="6EC5B5B7" w14:textId="428B062B" w:rsidR="00AA5E74" w:rsidRPr="00096587" w:rsidRDefault="00AA5E74" w:rsidP="00D26C70">
            <w:pPr>
              <w:pStyle w:val="BodyText"/>
              <w:rPr>
                <w:lang w:val="fr-CH"/>
              </w:rPr>
            </w:pPr>
            <w:r w:rsidRPr="00096587">
              <w:rPr>
                <w:lang w:val="fr-CH"/>
              </w:rPr>
              <w:t>N</w:t>
            </w:r>
            <w:r w:rsidR="00096587" w:rsidRPr="00096587">
              <w:rPr>
                <w:lang w:val="fr-CH"/>
              </w:rPr>
              <w:t>1</w:t>
            </w:r>
          </w:p>
        </w:tc>
        <w:tc>
          <w:tcPr>
            <w:tcW w:w="7223" w:type="dxa"/>
          </w:tcPr>
          <w:p w14:paraId="31D92930" w14:textId="31678CB4" w:rsidR="00AA5E74" w:rsidRPr="00096587" w:rsidRDefault="00510641" w:rsidP="00D26C70">
            <w:pPr>
              <w:pStyle w:val="BodyText"/>
              <w:rPr>
                <w:lang w:val="fr-CH"/>
              </w:rPr>
            </w:pPr>
            <w:r w:rsidRPr="00096587">
              <w:rPr>
                <w:lang w:val="fr-CH"/>
              </w:rPr>
              <w:t>Être</w:t>
            </w:r>
            <w:r w:rsidR="00AA5E74" w:rsidRPr="00096587">
              <w:rPr>
                <w:lang w:val="fr-CH"/>
              </w:rPr>
              <w:t xml:space="preserve"> capable </w:t>
            </w:r>
            <w:r w:rsidR="00EA4E61">
              <w:rPr>
                <w:lang w:val="fr-CH"/>
              </w:rPr>
              <w:t>de s’orienter</w:t>
            </w:r>
            <w:r w:rsidR="00DB062D">
              <w:rPr>
                <w:lang w:val="fr-CH"/>
              </w:rPr>
              <w:t xml:space="preserve"> </w:t>
            </w:r>
            <w:commentRangeStart w:id="24"/>
            <w:r w:rsidR="00DB062D">
              <w:rPr>
                <w:lang w:val="fr-CH"/>
              </w:rPr>
              <w:t>rapidement</w:t>
            </w:r>
            <w:r w:rsidR="00EA4E61">
              <w:rPr>
                <w:lang w:val="fr-CH"/>
              </w:rPr>
              <w:t xml:space="preserve"> </w:t>
            </w:r>
            <w:commentRangeEnd w:id="24"/>
            <w:r w:rsidR="00EC177B">
              <w:rPr>
                <w:rStyle w:val="CommentReference"/>
              </w:rPr>
              <w:commentReference w:id="24"/>
            </w:r>
            <w:r w:rsidR="00EA4E61">
              <w:rPr>
                <w:lang w:val="fr-CH"/>
              </w:rPr>
              <w:t>à travers les sites de la HEIG-VD</w:t>
            </w:r>
          </w:p>
        </w:tc>
      </w:tr>
      <w:tr w:rsidR="00BE0634" w:rsidRPr="00096587" w14:paraId="7198CAC3" w14:textId="77777777" w:rsidTr="00012153">
        <w:tc>
          <w:tcPr>
            <w:tcW w:w="1271" w:type="dxa"/>
          </w:tcPr>
          <w:p w14:paraId="03850261" w14:textId="1379B13F" w:rsidR="00BE0634" w:rsidRPr="00096587" w:rsidRDefault="00BE0634" w:rsidP="00BE0634">
            <w:pPr>
              <w:pStyle w:val="BodyText"/>
              <w:rPr>
                <w:lang w:val="fr-CH"/>
              </w:rPr>
            </w:pPr>
            <w:r w:rsidRPr="00096587">
              <w:rPr>
                <w:lang w:val="fr-CH"/>
              </w:rPr>
              <w:t>N</w:t>
            </w:r>
            <w:r w:rsidR="00DB062D">
              <w:rPr>
                <w:lang w:val="fr-CH"/>
              </w:rPr>
              <w:t>2</w:t>
            </w:r>
          </w:p>
        </w:tc>
        <w:tc>
          <w:tcPr>
            <w:tcW w:w="7223" w:type="dxa"/>
          </w:tcPr>
          <w:p w14:paraId="20B8EE40" w14:textId="496BE993" w:rsidR="00BE0634" w:rsidRPr="00096587" w:rsidRDefault="00510641" w:rsidP="00BE0634">
            <w:pPr>
              <w:pStyle w:val="BodyText"/>
              <w:rPr>
                <w:lang w:val="fr-CH"/>
              </w:rPr>
            </w:pPr>
            <w:r w:rsidRPr="00096587">
              <w:rPr>
                <w:lang w:val="fr-CH"/>
              </w:rPr>
              <w:t>Être</w:t>
            </w:r>
            <w:r w:rsidR="00BE0634" w:rsidRPr="00096587">
              <w:rPr>
                <w:lang w:val="fr-CH"/>
              </w:rPr>
              <w:t xml:space="preserve"> capable </w:t>
            </w:r>
            <w:r w:rsidR="001D257D">
              <w:rPr>
                <w:lang w:val="fr-CH"/>
              </w:rPr>
              <w:t xml:space="preserve">localiser </w:t>
            </w:r>
            <w:r w:rsidR="001B2D47" w:rsidRPr="00096587">
              <w:rPr>
                <w:lang w:val="fr-CH"/>
              </w:rPr>
              <w:t xml:space="preserve">une ressource </w:t>
            </w:r>
            <w:r w:rsidR="001D257D">
              <w:rPr>
                <w:lang w:val="fr-CH"/>
              </w:rPr>
              <w:t>à l’aide de son</w:t>
            </w:r>
            <w:r w:rsidR="00EA4E61">
              <w:rPr>
                <w:lang w:val="fr-CH"/>
              </w:rPr>
              <w:t xml:space="preserve"> nom</w:t>
            </w:r>
          </w:p>
        </w:tc>
      </w:tr>
      <w:tr w:rsidR="00EA4E61" w:rsidRPr="00096587" w14:paraId="0F7F3852" w14:textId="77777777" w:rsidTr="00012153">
        <w:tc>
          <w:tcPr>
            <w:tcW w:w="1271" w:type="dxa"/>
          </w:tcPr>
          <w:p w14:paraId="24DA8D7A" w14:textId="6C88D086" w:rsidR="00EA4E61" w:rsidRPr="00096587" w:rsidRDefault="00EA4E61" w:rsidP="00BE0634">
            <w:pPr>
              <w:pStyle w:val="BodyText"/>
              <w:rPr>
                <w:lang w:val="fr-CH"/>
              </w:rPr>
            </w:pPr>
            <w:r>
              <w:rPr>
                <w:lang w:val="fr-CH"/>
              </w:rPr>
              <w:t>N</w:t>
            </w:r>
            <w:r w:rsidR="00DB062D">
              <w:rPr>
                <w:lang w:val="fr-CH"/>
              </w:rPr>
              <w:t>3</w:t>
            </w:r>
          </w:p>
        </w:tc>
        <w:tc>
          <w:tcPr>
            <w:tcW w:w="7223" w:type="dxa"/>
          </w:tcPr>
          <w:p w14:paraId="6F72504B" w14:textId="4ACA3700" w:rsidR="00EA4E61" w:rsidRPr="00096587" w:rsidRDefault="00EA4E61" w:rsidP="00BE0634">
            <w:pPr>
              <w:pStyle w:val="BodyText"/>
              <w:rPr>
                <w:lang w:val="fr-CH"/>
              </w:rPr>
            </w:pPr>
            <w:r>
              <w:rPr>
                <w:lang w:val="fr-CH"/>
              </w:rPr>
              <w:t xml:space="preserve">Être capable </w:t>
            </w:r>
            <w:r w:rsidR="001D257D">
              <w:rPr>
                <w:lang w:val="fr-CH"/>
              </w:rPr>
              <w:t xml:space="preserve">localiser </w:t>
            </w:r>
            <w:r w:rsidR="001D257D" w:rsidRPr="00096587">
              <w:rPr>
                <w:lang w:val="fr-CH"/>
              </w:rPr>
              <w:t xml:space="preserve">une ressource </w:t>
            </w:r>
            <w:r>
              <w:rPr>
                <w:lang w:val="fr-CH"/>
              </w:rPr>
              <w:t>à l’aide de critères</w:t>
            </w:r>
          </w:p>
        </w:tc>
      </w:tr>
      <w:tr w:rsidR="001B2D47" w:rsidRPr="00096587" w14:paraId="2FFA4A68" w14:textId="77777777" w:rsidTr="00012153">
        <w:tc>
          <w:tcPr>
            <w:tcW w:w="1271" w:type="dxa"/>
          </w:tcPr>
          <w:p w14:paraId="0DA79FEA" w14:textId="4677173F" w:rsidR="001B2D47" w:rsidRPr="00096587" w:rsidRDefault="001B2D47" w:rsidP="001B2D47">
            <w:pPr>
              <w:pStyle w:val="BodyText"/>
              <w:rPr>
                <w:lang w:val="fr-CH"/>
              </w:rPr>
            </w:pPr>
            <w:r w:rsidRPr="00096587">
              <w:rPr>
                <w:lang w:val="fr-CH"/>
              </w:rPr>
              <w:t>N</w:t>
            </w:r>
            <w:r w:rsidR="00DB062D">
              <w:rPr>
                <w:lang w:val="fr-CH"/>
              </w:rPr>
              <w:t>4</w:t>
            </w:r>
            <w:r w:rsidRPr="00096587">
              <w:rPr>
                <w:lang w:val="fr-CH"/>
              </w:rPr>
              <w:t xml:space="preserve"> </w:t>
            </w:r>
          </w:p>
        </w:tc>
        <w:tc>
          <w:tcPr>
            <w:tcW w:w="7223" w:type="dxa"/>
          </w:tcPr>
          <w:p w14:paraId="72AE9E42" w14:textId="09120CCC" w:rsidR="001B2D47" w:rsidRPr="00096587" w:rsidRDefault="00A312A3" w:rsidP="001B2D47">
            <w:pPr>
              <w:pStyle w:val="BodyText"/>
              <w:rPr>
                <w:lang w:val="fr-CH"/>
              </w:rPr>
            </w:pPr>
            <w:r>
              <w:rPr>
                <w:lang w:val="fr-CH"/>
              </w:rPr>
              <w:t xml:space="preserve">Être capable </w:t>
            </w:r>
            <w:r w:rsidR="00B46DCF">
              <w:rPr>
                <w:lang w:val="fr-CH"/>
              </w:rPr>
              <w:t xml:space="preserve">de s’informer </w:t>
            </w:r>
            <w:r w:rsidR="001B2D47" w:rsidRPr="00096587">
              <w:rPr>
                <w:lang w:val="fr-CH"/>
              </w:rPr>
              <w:t xml:space="preserve">sur une </w:t>
            </w:r>
            <w:r w:rsidR="00510641" w:rsidRPr="00096587">
              <w:rPr>
                <w:lang w:val="fr-CH"/>
              </w:rPr>
              <w:t>ressource</w:t>
            </w:r>
          </w:p>
        </w:tc>
      </w:tr>
      <w:tr w:rsidR="009C5F10" w:rsidRPr="00096587" w14:paraId="45031FC3" w14:textId="77777777" w:rsidTr="00012153">
        <w:tc>
          <w:tcPr>
            <w:tcW w:w="1271" w:type="dxa"/>
          </w:tcPr>
          <w:p w14:paraId="01A522F0" w14:textId="2B5A6F7E" w:rsidR="009C5F10" w:rsidRDefault="009C5F10" w:rsidP="001B2D47">
            <w:pPr>
              <w:pStyle w:val="BodyText"/>
              <w:rPr>
                <w:lang w:val="fr-CH"/>
              </w:rPr>
            </w:pPr>
            <w:r>
              <w:rPr>
                <w:lang w:val="fr-CH"/>
              </w:rPr>
              <w:t>N</w:t>
            </w:r>
            <w:r w:rsidR="00DB062D">
              <w:rPr>
                <w:lang w:val="fr-CH"/>
              </w:rPr>
              <w:t>5</w:t>
            </w:r>
          </w:p>
        </w:tc>
        <w:tc>
          <w:tcPr>
            <w:tcW w:w="7223" w:type="dxa"/>
          </w:tcPr>
          <w:p w14:paraId="3739F1EF" w14:textId="75E06271" w:rsidR="009C5F10" w:rsidRDefault="009C5F10" w:rsidP="001B2D47">
            <w:pPr>
              <w:pStyle w:val="BodyText"/>
              <w:rPr>
                <w:lang w:val="fr-CH"/>
              </w:rPr>
            </w:pPr>
            <w:r>
              <w:rPr>
                <w:lang w:val="fr-CH"/>
              </w:rPr>
              <w:t xml:space="preserve">Être capable </w:t>
            </w:r>
            <w:r w:rsidR="00EA4E61">
              <w:rPr>
                <w:lang w:val="fr-CH"/>
              </w:rPr>
              <w:t>de personnaliser une carte</w:t>
            </w:r>
          </w:p>
        </w:tc>
      </w:tr>
      <w:tr w:rsidR="00EA4E61" w:rsidRPr="00096587" w14:paraId="21C8BA8E" w14:textId="77777777" w:rsidTr="00012153">
        <w:tc>
          <w:tcPr>
            <w:tcW w:w="1271" w:type="dxa"/>
          </w:tcPr>
          <w:p w14:paraId="27CEFAA5" w14:textId="470035A2" w:rsidR="00EA4E61" w:rsidRDefault="00EA4E61" w:rsidP="001B2D47">
            <w:pPr>
              <w:pStyle w:val="BodyText"/>
              <w:rPr>
                <w:lang w:val="fr-CH"/>
              </w:rPr>
            </w:pPr>
            <w:r>
              <w:rPr>
                <w:lang w:val="fr-CH"/>
              </w:rPr>
              <w:t>N</w:t>
            </w:r>
            <w:r w:rsidR="00DB062D">
              <w:rPr>
                <w:lang w:val="fr-CH"/>
              </w:rPr>
              <w:t>6</w:t>
            </w:r>
          </w:p>
        </w:tc>
        <w:tc>
          <w:tcPr>
            <w:tcW w:w="7223" w:type="dxa"/>
          </w:tcPr>
          <w:p w14:paraId="4A72663B" w14:textId="6235018C" w:rsidR="00EA4E61" w:rsidRDefault="00EA4E61" w:rsidP="001B2D47">
            <w:pPr>
              <w:pStyle w:val="BodyText"/>
              <w:rPr>
                <w:lang w:val="fr-CH"/>
              </w:rPr>
            </w:pPr>
            <w:r>
              <w:rPr>
                <w:lang w:val="fr-CH"/>
              </w:rPr>
              <w:t>Être capable de partager sa carte personnalisé</w:t>
            </w:r>
            <w:ins w:id="25" w:author="Yves Chevallier" w:date="2022-03-30T22:14:00Z">
              <w:r w:rsidR="00EC177B">
                <w:rPr>
                  <w:lang w:val="fr-CH"/>
                </w:rPr>
                <w:t>e</w:t>
              </w:r>
            </w:ins>
          </w:p>
        </w:tc>
      </w:tr>
      <w:tr w:rsidR="00EC177B" w:rsidRPr="00096587" w14:paraId="19D94D8E" w14:textId="77777777" w:rsidTr="00012153">
        <w:trPr>
          <w:ins w:id="26" w:author="Yves Chevallier" w:date="2022-03-30T22:15:00Z"/>
        </w:trPr>
        <w:tc>
          <w:tcPr>
            <w:tcW w:w="1271" w:type="dxa"/>
          </w:tcPr>
          <w:p w14:paraId="299A246D" w14:textId="3075C096" w:rsidR="00EC177B" w:rsidRDefault="00EC177B" w:rsidP="001B2D47">
            <w:pPr>
              <w:pStyle w:val="BodyText"/>
              <w:rPr>
                <w:ins w:id="27" w:author="Yves Chevallier" w:date="2022-03-30T22:15:00Z"/>
                <w:lang w:val="fr-CH"/>
              </w:rPr>
            </w:pPr>
            <w:commentRangeStart w:id="28"/>
            <w:ins w:id="29" w:author="Yves Chevallier" w:date="2022-03-30T22:15:00Z">
              <w:r>
                <w:rPr>
                  <w:lang w:val="fr-CH"/>
                </w:rPr>
                <w:t>N7</w:t>
              </w:r>
            </w:ins>
          </w:p>
        </w:tc>
        <w:tc>
          <w:tcPr>
            <w:tcW w:w="7223" w:type="dxa"/>
          </w:tcPr>
          <w:p w14:paraId="1974331B" w14:textId="73FF4CE4" w:rsidR="00EC177B" w:rsidRDefault="00EC177B" w:rsidP="001B2D47">
            <w:pPr>
              <w:pStyle w:val="BodyText"/>
              <w:rPr>
                <w:ins w:id="30" w:author="Yves Chevallier" w:date="2022-03-30T22:15:00Z"/>
                <w:lang w:val="fr-CH"/>
              </w:rPr>
            </w:pPr>
            <w:ins w:id="31" w:author="Yves Chevallier" w:date="2022-03-30T22:15:00Z">
              <w:r>
                <w:rPr>
                  <w:lang w:val="fr-CH"/>
                </w:rPr>
                <w:t>S’informer efficacement des noms des locaux, leurs surfaces, et leur</w:t>
              </w:r>
            </w:ins>
            <w:ins w:id="32" w:author="Yves Chevallier" w:date="2022-03-30T22:16:00Z">
              <w:r>
                <w:rPr>
                  <w:lang w:val="fr-CH"/>
                </w:rPr>
                <w:t>s types</w:t>
              </w:r>
              <w:commentRangeEnd w:id="28"/>
              <w:r>
                <w:rPr>
                  <w:rStyle w:val="CommentReference"/>
                </w:rPr>
                <w:commentReference w:id="28"/>
              </w:r>
            </w:ins>
          </w:p>
        </w:tc>
      </w:tr>
      <w:tr w:rsidR="00EC177B" w:rsidRPr="00096587" w14:paraId="0F8B771F" w14:textId="77777777" w:rsidTr="00012153">
        <w:trPr>
          <w:ins w:id="33" w:author="Yves Chevallier" w:date="2022-03-30T22:16:00Z"/>
        </w:trPr>
        <w:tc>
          <w:tcPr>
            <w:tcW w:w="1271" w:type="dxa"/>
          </w:tcPr>
          <w:p w14:paraId="40DBE374" w14:textId="7899830D" w:rsidR="00EC177B" w:rsidRDefault="00EC177B" w:rsidP="001B2D47">
            <w:pPr>
              <w:pStyle w:val="BodyText"/>
              <w:rPr>
                <w:ins w:id="34" w:author="Yves Chevallier" w:date="2022-03-30T22:16:00Z"/>
                <w:lang w:val="fr-CH"/>
              </w:rPr>
            </w:pPr>
            <w:ins w:id="35" w:author="Yves Chevallier" w:date="2022-03-30T22:16:00Z">
              <w:r>
                <w:rPr>
                  <w:lang w:val="fr-CH"/>
                </w:rPr>
                <w:t>N8</w:t>
              </w:r>
            </w:ins>
          </w:p>
        </w:tc>
        <w:tc>
          <w:tcPr>
            <w:tcW w:w="7223" w:type="dxa"/>
          </w:tcPr>
          <w:p w14:paraId="4EB1A172" w14:textId="1C936A69" w:rsidR="00EC177B" w:rsidRDefault="00EC177B" w:rsidP="001B2D47">
            <w:pPr>
              <w:pStyle w:val="BodyText"/>
              <w:rPr>
                <w:ins w:id="36" w:author="Yves Chevallier" w:date="2022-03-30T22:16:00Z"/>
                <w:lang w:val="fr-CH"/>
              </w:rPr>
            </w:pPr>
            <w:ins w:id="37" w:author="Yves Chevallier" w:date="2022-03-30T22:16:00Z">
              <w:r>
                <w:rPr>
                  <w:lang w:val="fr-CH"/>
                </w:rPr>
                <w:t xml:space="preserve">Localiser facilement un collaborateur </w:t>
              </w:r>
              <w:r w:rsidR="008521E6">
                <w:rPr>
                  <w:lang w:val="fr-CH"/>
                </w:rPr>
                <w:t>sur un plan des sites</w:t>
              </w:r>
            </w:ins>
          </w:p>
        </w:tc>
      </w:tr>
    </w:tbl>
    <w:p w14:paraId="404823E9" w14:textId="4C333049" w:rsidR="002D57B0" w:rsidRDefault="00931E3B" w:rsidP="002D57B0">
      <w:pPr>
        <w:pStyle w:val="Heading1"/>
        <w:rPr>
          <w:lang w:val="fr-CH"/>
        </w:rPr>
      </w:pPr>
      <w:bookmarkStart w:id="38" w:name="_Toc99290761"/>
      <w:r w:rsidRPr="00096587">
        <w:rPr>
          <w:lang w:val="fr-CH"/>
        </w:rPr>
        <w:t>Fonctions</w:t>
      </w:r>
      <w:bookmarkEnd w:id="38"/>
    </w:p>
    <w:p w14:paraId="62D050E9" w14:textId="77777777" w:rsidR="005328A0" w:rsidRPr="005328A0" w:rsidRDefault="005328A0" w:rsidP="005328A0">
      <w:pPr>
        <w:rPr>
          <w:lang w:val="fr-CH"/>
        </w:rPr>
      </w:pPr>
    </w:p>
    <w:p w14:paraId="6F442FD8" w14:textId="69BA1C77" w:rsidR="00931E3B" w:rsidRDefault="00296776" w:rsidP="00CA23EC">
      <w:pPr>
        <w:pStyle w:val="BodyText"/>
        <w:jc w:val="center"/>
        <w:rPr>
          <w:lang w:val="fr-CH"/>
        </w:rPr>
      </w:pPr>
      <w:r>
        <w:rPr>
          <w:lang w:val="fr-CH"/>
        </w:rPr>
        <w:t xml:space="preserve">Tableau 5 </w:t>
      </w:r>
      <w:r w:rsidRPr="00CA23EC">
        <w:rPr>
          <w:rStyle w:val="SubtleEmphasis"/>
        </w:rPr>
        <w:t>Fonction</w:t>
      </w:r>
      <w:r>
        <w:rPr>
          <w:lang w:val="fr-CH"/>
        </w:rPr>
        <w:t xml:space="preserve"> du </w:t>
      </w:r>
      <w:r w:rsidR="00C2694C">
        <w:rPr>
          <w:lang w:val="fr-CH"/>
        </w:rPr>
        <w:t>système</w:t>
      </w:r>
      <w:r>
        <w:rPr>
          <w:lang w:val="fr-CH"/>
        </w:rPr>
        <w:t xml:space="preserve"> à concevoir</w:t>
      </w:r>
    </w:p>
    <w:tbl>
      <w:tblPr>
        <w:tblStyle w:val="TableGrid"/>
        <w:tblW w:w="0" w:type="auto"/>
        <w:tblLook w:val="04A0" w:firstRow="1" w:lastRow="0" w:firstColumn="1" w:lastColumn="0" w:noHBand="0" w:noVBand="1"/>
      </w:tblPr>
      <w:tblGrid>
        <w:gridCol w:w="846"/>
        <w:gridCol w:w="6520"/>
        <w:gridCol w:w="1128"/>
      </w:tblGrid>
      <w:tr w:rsidR="00296776" w14:paraId="2FD121A9" w14:textId="77777777" w:rsidTr="00C2694C">
        <w:tc>
          <w:tcPr>
            <w:tcW w:w="846" w:type="dxa"/>
          </w:tcPr>
          <w:p w14:paraId="4FC5DE8D" w14:textId="242B2947" w:rsidR="00296776" w:rsidRPr="00C9535B" w:rsidRDefault="00296776" w:rsidP="00D26C70">
            <w:pPr>
              <w:pStyle w:val="BodyText"/>
              <w:rPr>
                <w:b/>
                <w:bCs/>
                <w:lang w:val="fr-CH"/>
              </w:rPr>
            </w:pPr>
            <w:r w:rsidRPr="00C9535B">
              <w:rPr>
                <w:b/>
                <w:bCs/>
                <w:lang w:val="fr-CH"/>
              </w:rPr>
              <w:t>#</w:t>
            </w:r>
          </w:p>
        </w:tc>
        <w:tc>
          <w:tcPr>
            <w:tcW w:w="6520" w:type="dxa"/>
          </w:tcPr>
          <w:p w14:paraId="74F7B224" w14:textId="0F80B087" w:rsidR="00296776" w:rsidRPr="00C9535B" w:rsidRDefault="00296776" w:rsidP="00D26C70">
            <w:pPr>
              <w:pStyle w:val="BodyText"/>
              <w:rPr>
                <w:b/>
                <w:bCs/>
                <w:lang w:val="fr-CH"/>
              </w:rPr>
            </w:pPr>
            <w:r w:rsidRPr="00C9535B">
              <w:rPr>
                <w:b/>
                <w:bCs/>
                <w:lang w:val="fr-CH"/>
              </w:rPr>
              <w:t>Fonctions système</w:t>
            </w:r>
          </w:p>
        </w:tc>
        <w:tc>
          <w:tcPr>
            <w:tcW w:w="1128" w:type="dxa"/>
          </w:tcPr>
          <w:p w14:paraId="5D7A16FF" w14:textId="3782BC00" w:rsidR="00296776" w:rsidRPr="00C9535B" w:rsidRDefault="00296776" w:rsidP="00D26C70">
            <w:pPr>
              <w:pStyle w:val="BodyText"/>
              <w:rPr>
                <w:b/>
                <w:bCs/>
                <w:lang w:val="fr-CH"/>
              </w:rPr>
            </w:pPr>
            <w:r w:rsidRPr="00C9535B">
              <w:rPr>
                <w:b/>
                <w:bCs/>
                <w:lang w:val="fr-CH"/>
              </w:rPr>
              <w:t>Besoin</w:t>
            </w:r>
          </w:p>
        </w:tc>
      </w:tr>
      <w:tr w:rsidR="00296776" w14:paraId="63EB94C3" w14:textId="77777777" w:rsidTr="00C2694C">
        <w:tc>
          <w:tcPr>
            <w:tcW w:w="846" w:type="dxa"/>
          </w:tcPr>
          <w:p w14:paraId="05050EE3" w14:textId="45B1FD12" w:rsidR="00296776" w:rsidRDefault="00296776" w:rsidP="00D26C70">
            <w:pPr>
              <w:pStyle w:val="BodyText"/>
              <w:rPr>
                <w:lang w:val="fr-CH"/>
              </w:rPr>
            </w:pPr>
            <w:r>
              <w:rPr>
                <w:lang w:val="fr-CH"/>
              </w:rPr>
              <w:t>F1</w:t>
            </w:r>
          </w:p>
        </w:tc>
        <w:tc>
          <w:tcPr>
            <w:tcW w:w="6520" w:type="dxa"/>
          </w:tcPr>
          <w:p w14:paraId="2E18E0AD" w14:textId="3C5BABD8" w:rsidR="00296776" w:rsidRDefault="00DB062D" w:rsidP="00D26C70">
            <w:pPr>
              <w:pStyle w:val="BodyText"/>
              <w:rPr>
                <w:lang w:val="fr-CH"/>
              </w:rPr>
            </w:pPr>
            <w:commentRangeStart w:id="39"/>
            <w:r>
              <w:rPr>
                <w:lang w:val="fr-CH"/>
              </w:rPr>
              <w:t xml:space="preserve">Doit </w:t>
            </w:r>
            <w:commentRangeEnd w:id="39"/>
            <w:r w:rsidR="00375B15">
              <w:rPr>
                <w:rStyle w:val="CommentReference"/>
              </w:rPr>
              <w:commentReference w:id="39"/>
            </w:r>
            <w:r>
              <w:rPr>
                <w:lang w:val="fr-CH"/>
              </w:rPr>
              <w:t>afficher un plan afin d’aider l’orientation</w:t>
            </w:r>
          </w:p>
        </w:tc>
        <w:tc>
          <w:tcPr>
            <w:tcW w:w="1128" w:type="dxa"/>
          </w:tcPr>
          <w:p w14:paraId="0B7007E5" w14:textId="07128CDE" w:rsidR="00DC277B" w:rsidRDefault="00DB062D" w:rsidP="00D26C70">
            <w:pPr>
              <w:pStyle w:val="BodyText"/>
              <w:rPr>
                <w:lang w:val="fr-CH"/>
              </w:rPr>
            </w:pPr>
            <w:r>
              <w:rPr>
                <w:lang w:val="fr-CH"/>
              </w:rPr>
              <w:t>N1</w:t>
            </w:r>
            <w:r w:rsidR="00C9535B">
              <w:rPr>
                <w:lang w:val="fr-CH"/>
              </w:rPr>
              <w:t>.1</w:t>
            </w:r>
          </w:p>
        </w:tc>
      </w:tr>
      <w:tr w:rsidR="00296776" w14:paraId="100B9B66" w14:textId="77777777" w:rsidTr="00C2694C">
        <w:tc>
          <w:tcPr>
            <w:tcW w:w="846" w:type="dxa"/>
          </w:tcPr>
          <w:p w14:paraId="5FB6DBFF" w14:textId="72141657" w:rsidR="00296776" w:rsidRDefault="00C2694C" w:rsidP="00D26C70">
            <w:pPr>
              <w:pStyle w:val="BodyText"/>
              <w:rPr>
                <w:lang w:val="fr-CH"/>
              </w:rPr>
            </w:pPr>
            <w:r>
              <w:rPr>
                <w:lang w:val="fr-CH"/>
              </w:rPr>
              <w:t>F2</w:t>
            </w:r>
          </w:p>
        </w:tc>
        <w:tc>
          <w:tcPr>
            <w:tcW w:w="6520" w:type="dxa"/>
          </w:tcPr>
          <w:p w14:paraId="0522B9B4" w14:textId="3BDDE17F" w:rsidR="00C2694C" w:rsidRDefault="00DB062D" w:rsidP="00D26C70">
            <w:pPr>
              <w:pStyle w:val="BodyText"/>
              <w:rPr>
                <w:lang w:val="fr-CH"/>
              </w:rPr>
            </w:pPr>
            <w:r>
              <w:rPr>
                <w:lang w:val="fr-CH"/>
              </w:rPr>
              <w:t xml:space="preserve">Doit être </w:t>
            </w:r>
            <w:r w:rsidR="00C9535B">
              <w:rPr>
                <w:lang w:val="fr-CH"/>
              </w:rPr>
              <w:t>facilement utilisable</w:t>
            </w:r>
            <w:ins w:id="40" w:author="Yves Chevallier" w:date="2022-03-30T22:17:00Z">
              <w:r w:rsidR="008521E6">
                <w:rPr>
                  <w:lang w:val="fr-CH"/>
                </w:rPr>
                <w:t xml:space="preserve"> et ergonomique</w:t>
              </w:r>
            </w:ins>
          </w:p>
        </w:tc>
        <w:tc>
          <w:tcPr>
            <w:tcW w:w="1128" w:type="dxa"/>
          </w:tcPr>
          <w:p w14:paraId="203AEFBB" w14:textId="0160D737" w:rsidR="00105B6D" w:rsidRDefault="00DB062D" w:rsidP="00D26C70">
            <w:pPr>
              <w:pStyle w:val="BodyText"/>
              <w:rPr>
                <w:lang w:val="fr-CH"/>
              </w:rPr>
            </w:pPr>
            <w:r>
              <w:rPr>
                <w:lang w:val="fr-CH"/>
              </w:rPr>
              <w:t>N1</w:t>
            </w:r>
            <w:r w:rsidR="00C9535B">
              <w:rPr>
                <w:lang w:val="fr-CH"/>
              </w:rPr>
              <w:t>.1</w:t>
            </w:r>
          </w:p>
        </w:tc>
      </w:tr>
      <w:tr w:rsidR="00296776" w14:paraId="26887139" w14:textId="77777777" w:rsidTr="00C2694C">
        <w:tc>
          <w:tcPr>
            <w:tcW w:w="846" w:type="dxa"/>
          </w:tcPr>
          <w:p w14:paraId="28554FF4" w14:textId="4B32F055" w:rsidR="00296776" w:rsidRDefault="00A8353E" w:rsidP="00D26C70">
            <w:pPr>
              <w:pStyle w:val="BodyText"/>
              <w:rPr>
                <w:lang w:val="fr-CH"/>
              </w:rPr>
            </w:pPr>
            <w:r>
              <w:rPr>
                <w:lang w:val="fr-CH"/>
              </w:rPr>
              <w:t>F3</w:t>
            </w:r>
          </w:p>
        </w:tc>
        <w:tc>
          <w:tcPr>
            <w:tcW w:w="6520" w:type="dxa"/>
          </w:tcPr>
          <w:p w14:paraId="6BE90A72" w14:textId="7A9AEF65" w:rsidR="00296776" w:rsidRDefault="00DB062D" w:rsidP="00D26C70">
            <w:pPr>
              <w:pStyle w:val="BodyText"/>
              <w:rPr>
                <w:lang w:val="fr-CH"/>
              </w:rPr>
            </w:pPr>
            <w:r>
              <w:rPr>
                <w:lang w:val="fr-CH"/>
              </w:rPr>
              <w:t xml:space="preserve">Doit </w:t>
            </w:r>
            <w:r w:rsidR="00C9535B">
              <w:rPr>
                <w:lang w:val="fr-CH"/>
              </w:rPr>
              <w:t>fournir l’orientation rapidement</w:t>
            </w:r>
          </w:p>
        </w:tc>
        <w:tc>
          <w:tcPr>
            <w:tcW w:w="1128" w:type="dxa"/>
          </w:tcPr>
          <w:p w14:paraId="6642AA34" w14:textId="0804D00C" w:rsidR="00105B6D" w:rsidRDefault="00C9535B" w:rsidP="00D26C70">
            <w:pPr>
              <w:pStyle w:val="BodyText"/>
              <w:rPr>
                <w:lang w:val="fr-CH"/>
              </w:rPr>
            </w:pPr>
            <w:r>
              <w:rPr>
                <w:lang w:val="fr-CH"/>
              </w:rPr>
              <w:t>N1.1</w:t>
            </w:r>
          </w:p>
        </w:tc>
      </w:tr>
      <w:tr w:rsidR="00F91F9D" w14:paraId="605B41B4" w14:textId="77777777" w:rsidTr="00C2694C">
        <w:tc>
          <w:tcPr>
            <w:tcW w:w="846" w:type="dxa"/>
          </w:tcPr>
          <w:p w14:paraId="236BAAC5" w14:textId="69A1A0A9" w:rsidR="00F91F9D" w:rsidRDefault="00F91F9D" w:rsidP="00D26C70">
            <w:pPr>
              <w:pStyle w:val="BodyText"/>
              <w:rPr>
                <w:lang w:val="fr-CH"/>
              </w:rPr>
            </w:pPr>
            <w:r>
              <w:rPr>
                <w:lang w:val="fr-CH"/>
              </w:rPr>
              <w:t>F4</w:t>
            </w:r>
          </w:p>
        </w:tc>
        <w:tc>
          <w:tcPr>
            <w:tcW w:w="6520" w:type="dxa"/>
          </w:tcPr>
          <w:p w14:paraId="74830E25" w14:textId="436B8061" w:rsidR="00F91F9D" w:rsidRDefault="00C9535B" w:rsidP="00D26C70">
            <w:pPr>
              <w:pStyle w:val="BodyText"/>
              <w:rPr>
                <w:lang w:val="fr-CH"/>
              </w:rPr>
            </w:pPr>
            <w:r>
              <w:rPr>
                <w:lang w:val="fr-CH"/>
              </w:rPr>
              <w:t xml:space="preserve">Doit être facilement accessible </w:t>
            </w:r>
          </w:p>
        </w:tc>
        <w:tc>
          <w:tcPr>
            <w:tcW w:w="1128" w:type="dxa"/>
          </w:tcPr>
          <w:p w14:paraId="62C2A5B0" w14:textId="3C3F74FA" w:rsidR="00DE7F1E" w:rsidRDefault="00C9535B" w:rsidP="00D26C70">
            <w:pPr>
              <w:pStyle w:val="BodyText"/>
              <w:rPr>
                <w:lang w:val="fr-CH"/>
              </w:rPr>
            </w:pPr>
            <w:r>
              <w:rPr>
                <w:lang w:val="fr-CH"/>
              </w:rPr>
              <w:t>N1.1</w:t>
            </w:r>
          </w:p>
        </w:tc>
      </w:tr>
      <w:tr w:rsidR="00DE7F1E" w14:paraId="336745F4" w14:textId="77777777" w:rsidTr="00C2694C">
        <w:tc>
          <w:tcPr>
            <w:tcW w:w="846" w:type="dxa"/>
          </w:tcPr>
          <w:p w14:paraId="44FC1777" w14:textId="1E1010A0" w:rsidR="00DE7F1E" w:rsidRDefault="002457FC" w:rsidP="00D26C70">
            <w:pPr>
              <w:pStyle w:val="BodyText"/>
              <w:rPr>
                <w:lang w:val="fr-CH"/>
              </w:rPr>
            </w:pPr>
            <w:r>
              <w:rPr>
                <w:lang w:val="fr-CH"/>
              </w:rPr>
              <w:t>F5</w:t>
            </w:r>
          </w:p>
        </w:tc>
        <w:tc>
          <w:tcPr>
            <w:tcW w:w="6520" w:type="dxa"/>
          </w:tcPr>
          <w:p w14:paraId="161D15C3" w14:textId="1BA179C1" w:rsidR="00DE7F1E" w:rsidRDefault="00E4537D" w:rsidP="00D26C70">
            <w:pPr>
              <w:pStyle w:val="BodyText"/>
              <w:rPr>
                <w:lang w:val="fr-CH"/>
              </w:rPr>
            </w:pPr>
            <w:r>
              <w:rPr>
                <w:lang w:val="fr-CH"/>
              </w:rPr>
              <w:t>Doit afficher les ressources désiré</w:t>
            </w:r>
            <w:ins w:id="41" w:author="Yves Chevallier" w:date="2022-03-30T22:18:00Z">
              <w:r w:rsidR="008521E6">
                <w:rPr>
                  <w:lang w:val="fr-CH"/>
                </w:rPr>
                <w:t>es</w:t>
              </w:r>
            </w:ins>
            <w:r>
              <w:rPr>
                <w:lang w:val="fr-CH"/>
              </w:rPr>
              <w:t xml:space="preserve"> </w:t>
            </w:r>
          </w:p>
        </w:tc>
        <w:tc>
          <w:tcPr>
            <w:tcW w:w="1128" w:type="dxa"/>
          </w:tcPr>
          <w:p w14:paraId="28442B93" w14:textId="77777777" w:rsidR="00DE7F1E" w:rsidRDefault="00E4537D" w:rsidP="00E4537D">
            <w:pPr>
              <w:rPr>
                <w:lang w:val="fr-CH"/>
              </w:rPr>
            </w:pPr>
            <w:r>
              <w:rPr>
                <w:lang w:val="fr-CH"/>
              </w:rPr>
              <w:t>N1.1</w:t>
            </w:r>
          </w:p>
          <w:p w14:paraId="207F95B2" w14:textId="1D8CABD4" w:rsidR="00E4537D" w:rsidRDefault="00E4537D" w:rsidP="00E4537D">
            <w:pPr>
              <w:rPr>
                <w:lang w:val="fr-CH"/>
              </w:rPr>
            </w:pPr>
            <w:r>
              <w:rPr>
                <w:lang w:val="fr-CH"/>
              </w:rPr>
              <w:t>N1.3</w:t>
            </w:r>
          </w:p>
          <w:p w14:paraId="74D89208" w14:textId="4EACEFC9" w:rsidR="00E4537D" w:rsidRDefault="00E4537D" w:rsidP="00E4537D">
            <w:pPr>
              <w:rPr>
                <w:lang w:val="fr-CH"/>
              </w:rPr>
            </w:pPr>
            <w:r>
              <w:rPr>
                <w:lang w:val="fr-CH"/>
              </w:rPr>
              <w:t>N1.5</w:t>
            </w:r>
          </w:p>
        </w:tc>
      </w:tr>
      <w:tr w:rsidR="00AB55AC" w14:paraId="51AD90A8" w14:textId="77777777" w:rsidTr="00C2694C">
        <w:tc>
          <w:tcPr>
            <w:tcW w:w="846" w:type="dxa"/>
          </w:tcPr>
          <w:p w14:paraId="7CB8F303" w14:textId="546F588A" w:rsidR="00AB55AC" w:rsidRDefault="00AB55AC" w:rsidP="00D26C70">
            <w:pPr>
              <w:pStyle w:val="BodyText"/>
              <w:rPr>
                <w:lang w:val="fr-CH"/>
              </w:rPr>
            </w:pPr>
            <w:r>
              <w:rPr>
                <w:lang w:val="fr-CH"/>
              </w:rPr>
              <w:t>F6</w:t>
            </w:r>
          </w:p>
        </w:tc>
        <w:tc>
          <w:tcPr>
            <w:tcW w:w="6520" w:type="dxa"/>
          </w:tcPr>
          <w:p w14:paraId="5E4FB20C" w14:textId="7020C1D7" w:rsidR="00AB55AC" w:rsidRDefault="00AB55AC" w:rsidP="00D26C70">
            <w:pPr>
              <w:pStyle w:val="BodyText"/>
              <w:rPr>
                <w:lang w:val="fr-CH"/>
              </w:rPr>
            </w:pPr>
            <w:r>
              <w:rPr>
                <w:lang w:val="fr-CH"/>
              </w:rPr>
              <w:t>Doit fournir un outil de tracé de plus cour itinéraire pour l’orientation</w:t>
            </w:r>
          </w:p>
        </w:tc>
        <w:tc>
          <w:tcPr>
            <w:tcW w:w="1128" w:type="dxa"/>
          </w:tcPr>
          <w:p w14:paraId="326E6F38" w14:textId="504D17EA" w:rsidR="00AB55AC" w:rsidRDefault="00AB55AC" w:rsidP="00E4537D">
            <w:pPr>
              <w:rPr>
                <w:lang w:val="fr-CH"/>
              </w:rPr>
            </w:pPr>
            <w:r>
              <w:rPr>
                <w:lang w:val="fr-CH"/>
              </w:rPr>
              <w:t>N1.1</w:t>
            </w:r>
          </w:p>
        </w:tc>
      </w:tr>
      <w:tr w:rsidR="002457FC" w14:paraId="0E45E54C" w14:textId="77777777" w:rsidTr="00C2694C">
        <w:tc>
          <w:tcPr>
            <w:tcW w:w="846" w:type="dxa"/>
          </w:tcPr>
          <w:p w14:paraId="72FCAB02" w14:textId="1B6BDB7D" w:rsidR="002457FC" w:rsidRDefault="002457FC" w:rsidP="002457FC">
            <w:pPr>
              <w:pStyle w:val="BodyText"/>
              <w:rPr>
                <w:lang w:val="fr-CH"/>
              </w:rPr>
            </w:pPr>
            <w:r>
              <w:rPr>
                <w:lang w:val="fr-CH"/>
              </w:rPr>
              <w:t>F</w:t>
            </w:r>
            <w:r w:rsidR="00AB55AC">
              <w:rPr>
                <w:lang w:val="fr-CH"/>
              </w:rPr>
              <w:t>7</w:t>
            </w:r>
          </w:p>
        </w:tc>
        <w:tc>
          <w:tcPr>
            <w:tcW w:w="6520" w:type="dxa"/>
          </w:tcPr>
          <w:p w14:paraId="6239633C" w14:textId="17E573C3" w:rsidR="002457FC" w:rsidRDefault="002457FC" w:rsidP="002457FC">
            <w:pPr>
              <w:pStyle w:val="BodyText"/>
              <w:rPr>
                <w:lang w:val="fr-CH"/>
              </w:rPr>
            </w:pPr>
            <w:r>
              <w:rPr>
                <w:lang w:val="fr-CH"/>
              </w:rPr>
              <w:t>Doit offrir un outil de localisation de ressource par nom</w:t>
            </w:r>
          </w:p>
        </w:tc>
        <w:tc>
          <w:tcPr>
            <w:tcW w:w="1128" w:type="dxa"/>
          </w:tcPr>
          <w:p w14:paraId="4EA0EA35" w14:textId="5896C7C5" w:rsidR="002457FC" w:rsidRDefault="002457FC" w:rsidP="002457FC">
            <w:pPr>
              <w:pStyle w:val="BodyText"/>
              <w:rPr>
                <w:lang w:val="fr-CH"/>
              </w:rPr>
            </w:pPr>
            <w:r>
              <w:rPr>
                <w:lang w:val="fr-CH"/>
              </w:rPr>
              <w:t>N1.2</w:t>
            </w:r>
          </w:p>
        </w:tc>
      </w:tr>
      <w:tr w:rsidR="002457FC" w14:paraId="53DB3206" w14:textId="77777777" w:rsidTr="00C2694C">
        <w:tc>
          <w:tcPr>
            <w:tcW w:w="846" w:type="dxa"/>
          </w:tcPr>
          <w:p w14:paraId="5B6C5380" w14:textId="2F9624C1" w:rsidR="002457FC" w:rsidRDefault="002457FC" w:rsidP="002457FC">
            <w:pPr>
              <w:pStyle w:val="BodyText"/>
              <w:rPr>
                <w:lang w:val="fr-CH"/>
              </w:rPr>
            </w:pPr>
            <w:r>
              <w:rPr>
                <w:lang w:val="fr-CH"/>
              </w:rPr>
              <w:t>F</w:t>
            </w:r>
            <w:r w:rsidR="00AB55AC">
              <w:rPr>
                <w:lang w:val="fr-CH"/>
              </w:rPr>
              <w:t>8</w:t>
            </w:r>
          </w:p>
        </w:tc>
        <w:tc>
          <w:tcPr>
            <w:tcW w:w="6520" w:type="dxa"/>
          </w:tcPr>
          <w:p w14:paraId="65CC2D64" w14:textId="624EF4BA" w:rsidR="002457FC" w:rsidRDefault="002457FC" w:rsidP="002457FC">
            <w:pPr>
              <w:pStyle w:val="BodyText"/>
              <w:rPr>
                <w:lang w:val="fr-CH"/>
              </w:rPr>
            </w:pPr>
            <w:r>
              <w:rPr>
                <w:lang w:val="fr-CH"/>
              </w:rPr>
              <w:t>Doit fournir un outil de localisation de ressource par critères</w:t>
            </w:r>
          </w:p>
        </w:tc>
        <w:tc>
          <w:tcPr>
            <w:tcW w:w="1128" w:type="dxa"/>
          </w:tcPr>
          <w:p w14:paraId="64F631A3" w14:textId="2E3181A4" w:rsidR="002457FC" w:rsidRDefault="002457FC" w:rsidP="002457FC">
            <w:pPr>
              <w:pStyle w:val="BodyText"/>
              <w:rPr>
                <w:lang w:val="fr-CH"/>
              </w:rPr>
            </w:pPr>
            <w:r>
              <w:rPr>
                <w:lang w:val="fr-CH"/>
              </w:rPr>
              <w:t>N1.3</w:t>
            </w:r>
          </w:p>
        </w:tc>
      </w:tr>
      <w:tr w:rsidR="002457FC" w14:paraId="6F51D3B9" w14:textId="77777777" w:rsidTr="00C2694C">
        <w:tc>
          <w:tcPr>
            <w:tcW w:w="846" w:type="dxa"/>
          </w:tcPr>
          <w:p w14:paraId="1B1AFB08" w14:textId="3E7F7266" w:rsidR="002457FC" w:rsidRDefault="002457FC" w:rsidP="002457FC">
            <w:pPr>
              <w:pStyle w:val="BodyText"/>
              <w:rPr>
                <w:lang w:val="fr-CH"/>
              </w:rPr>
            </w:pPr>
            <w:r>
              <w:rPr>
                <w:lang w:val="fr-CH"/>
              </w:rPr>
              <w:t>F</w:t>
            </w:r>
            <w:r w:rsidR="00AB55AC">
              <w:rPr>
                <w:lang w:val="fr-CH"/>
              </w:rPr>
              <w:t>9</w:t>
            </w:r>
          </w:p>
        </w:tc>
        <w:tc>
          <w:tcPr>
            <w:tcW w:w="6520" w:type="dxa"/>
          </w:tcPr>
          <w:p w14:paraId="751D1621" w14:textId="384D96E7" w:rsidR="002457FC" w:rsidRDefault="002457FC" w:rsidP="002457FC">
            <w:pPr>
              <w:pStyle w:val="BodyText"/>
              <w:rPr>
                <w:lang w:val="fr-CH"/>
              </w:rPr>
            </w:pPr>
            <w:r>
              <w:rPr>
                <w:lang w:val="fr-CH"/>
              </w:rPr>
              <w:t>Doit fournir des informations sur les ressources</w:t>
            </w:r>
          </w:p>
        </w:tc>
        <w:tc>
          <w:tcPr>
            <w:tcW w:w="1128" w:type="dxa"/>
          </w:tcPr>
          <w:p w14:paraId="77E6E0FA" w14:textId="231E9A05" w:rsidR="002457FC" w:rsidRDefault="002457FC" w:rsidP="002457FC">
            <w:pPr>
              <w:pStyle w:val="BodyText"/>
              <w:rPr>
                <w:lang w:val="fr-CH"/>
              </w:rPr>
            </w:pPr>
            <w:r>
              <w:rPr>
                <w:lang w:val="fr-CH"/>
              </w:rPr>
              <w:t>N1.4</w:t>
            </w:r>
          </w:p>
        </w:tc>
      </w:tr>
      <w:tr w:rsidR="002457FC" w14:paraId="3155FA75" w14:textId="77777777" w:rsidTr="00C2694C">
        <w:tc>
          <w:tcPr>
            <w:tcW w:w="846" w:type="dxa"/>
          </w:tcPr>
          <w:p w14:paraId="3134589E" w14:textId="0D0316F2" w:rsidR="002457FC" w:rsidRDefault="002457FC" w:rsidP="002457FC">
            <w:pPr>
              <w:pStyle w:val="BodyText"/>
              <w:rPr>
                <w:lang w:val="fr-CH"/>
              </w:rPr>
            </w:pPr>
            <w:r>
              <w:rPr>
                <w:lang w:val="fr-CH"/>
              </w:rPr>
              <w:t>F</w:t>
            </w:r>
            <w:r w:rsidR="00AB55AC">
              <w:rPr>
                <w:lang w:val="fr-CH"/>
              </w:rPr>
              <w:t>10</w:t>
            </w:r>
          </w:p>
        </w:tc>
        <w:tc>
          <w:tcPr>
            <w:tcW w:w="6520" w:type="dxa"/>
          </w:tcPr>
          <w:p w14:paraId="40387B57" w14:textId="4C224526" w:rsidR="002457FC" w:rsidRDefault="002457FC" w:rsidP="002457FC">
            <w:pPr>
              <w:pStyle w:val="BodyText"/>
              <w:rPr>
                <w:lang w:val="fr-CH"/>
              </w:rPr>
            </w:pPr>
            <w:r>
              <w:rPr>
                <w:lang w:val="fr-CH"/>
              </w:rPr>
              <w:t>Doit fournir un outil de dessin sur carte</w:t>
            </w:r>
          </w:p>
        </w:tc>
        <w:tc>
          <w:tcPr>
            <w:tcW w:w="1128" w:type="dxa"/>
          </w:tcPr>
          <w:p w14:paraId="51E09F8E" w14:textId="11A5FB12" w:rsidR="002457FC" w:rsidRDefault="002457FC" w:rsidP="002457FC">
            <w:pPr>
              <w:pStyle w:val="BodyText"/>
              <w:rPr>
                <w:lang w:val="fr-CH"/>
              </w:rPr>
            </w:pPr>
            <w:r>
              <w:rPr>
                <w:lang w:val="fr-CH"/>
              </w:rPr>
              <w:t>N1.5</w:t>
            </w:r>
          </w:p>
        </w:tc>
      </w:tr>
      <w:tr w:rsidR="002457FC" w14:paraId="0F32FD2D" w14:textId="77777777" w:rsidTr="00C2694C">
        <w:tc>
          <w:tcPr>
            <w:tcW w:w="846" w:type="dxa"/>
          </w:tcPr>
          <w:p w14:paraId="4A76153F" w14:textId="46E9FAE2" w:rsidR="002457FC" w:rsidRDefault="002457FC" w:rsidP="002457FC">
            <w:pPr>
              <w:pStyle w:val="BodyText"/>
              <w:rPr>
                <w:lang w:val="fr-CH"/>
              </w:rPr>
            </w:pPr>
            <w:r>
              <w:rPr>
                <w:lang w:val="fr-CH"/>
              </w:rPr>
              <w:t>F</w:t>
            </w:r>
            <w:r w:rsidR="00AB55AC">
              <w:rPr>
                <w:lang w:val="fr-CH"/>
              </w:rPr>
              <w:t>11</w:t>
            </w:r>
          </w:p>
        </w:tc>
        <w:tc>
          <w:tcPr>
            <w:tcW w:w="6520" w:type="dxa"/>
          </w:tcPr>
          <w:p w14:paraId="2F19FB50" w14:textId="35A5C7DA" w:rsidR="002457FC" w:rsidRDefault="002457FC" w:rsidP="002457FC">
            <w:pPr>
              <w:pStyle w:val="BodyText"/>
              <w:rPr>
                <w:lang w:val="fr-CH"/>
              </w:rPr>
            </w:pPr>
            <w:r>
              <w:rPr>
                <w:lang w:val="fr-CH"/>
              </w:rPr>
              <w:t>Doit fournir un outil d’importation</w:t>
            </w:r>
          </w:p>
        </w:tc>
        <w:tc>
          <w:tcPr>
            <w:tcW w:w="1128" w:type="dxa"/>
          </w:tcPr>
          <w:p w14:paraId="12CAF558" w14:textId="6D112FA0" w:rsidR="002457FC" w:rsidRDefault="002457FC" w:rsidP="002457FC">
            <w:pPr>
              <w:pStyle w:val="BodyText"/>
              <w:rPr>
                <w:lang w:val="fr-CH"/>
              </w:rPr>
            </w:pPr>
            <w:r>
              <w:rPr>
                <w:lang w:val="fr-CH"/>
              </w:rPr>
              <w:t>N1.5</w:t>
            </w:r>
          </w:p>
        </w:tc>
      </w:tr>
      <w:tr w:rsidR="002457FC" w14:paraId="6A076041" w14:textId="77777777" w:rsidTr="00C2694C">
        <w:tc>
          <w:tcPr>
            <w:tcW w:w="846" w:type="dxa"/>
          </w:tcPr>
          <w:p w14:paraId="2E6AD65D" w14:textId="5A6FC1AC" w:rsidR="002457FC" w:rsidRDefault="002457FC" w:rsidP="002457FC">
            <w:pPr>
              <w:pStyle w:val="BodyText"/>
              <w:rPr>
                <w:lang w:val="fr-CH"/>
              </w:rPr>
            </w:pPr>
            <w:r>
              <w:rPr>
                <w:lang w:val="fr-CH"/>
              </w:rPr>
              <w:t>F1</w:t>
            </w:r>
            <w:r w:rsidR="00AB55AC">
              <w:rPr>
                <w:lang w:val="fr-CH"/>
              </w:rPr>
              <w:t>2</w:t>
            </w:r>
          </w:p>
        </w:tc>
        <w:tc>
          <w:tcPr>
            <w:tcW w:w="6520" w:type="dxa"/>
          </w:tcPr>
          <w:p w14:paraId="53AE73EB" w14:textId="4765DF0E" w:rsidR="002457FC" w:rsidRDefault="002457FC" w:rsidP="002457FC">
            <w:pPr>
              <w:pStyle w:val="BodyText"/>
              <w:rPr>
                <w:lang w:val="fr-CH"/>
              </w:rPr>
            </w:pPr>
            <w:r>
              <w:rPr>
                <w:lang w:val="fr-CH"/>
              </w:rPr>
              <w:t>Doit fournir un outil d’impression de carte</w:t>
            </w:r>
          </w:p>
        </w:tc>
        <w:tc>
          <w:tcPr>
            <w:tcW w:w="1128" w:type="dxa"/>
          </w:tcPr>
          <w:p w14:paraId="66A1D8CF" w14:textId="1D54E8D2" w:rsidR="002457FC" w:rsidRDefault="002457FC" w:rsidP="002457FC">
            <w:pPr>
              <w:pStyle w:val="BodyText"/>
              <w:rPr>
                <w:lang w:val="fr-CH"/>
              </w:rPr>
            </w:pPr>
            <w:r>
              <w:rPr>
                <w:lang w:val="fr-CH"/>
              </w:rPr>
              <w:t>N1.6</w:t>
            </w:r>
          </w:p>
        </w:tc>
      </w:tr>
      <w:tr w:rsidR="002457FC" w14:paraId="5C7B508C" w14:textId="77777777" w:rsidTr="00C2694C">
        <w:tc>
          <w:tcPr>
            <w:tcW w:w="846" w:type="dxa"/>
          </w:tcPr>
          <w:p w14:paraId="29DEDE40" w14:textId="3708A038" w:rsidR="002457FC" w:rsidRDefault="002457FC" w:rsidP="002457FC">
            <w:pPr>
              <w:pStyle w:val="BodyText"/>
              <w:rPr>
                <w:lang w:val="fr-CH"/>
              </w:rPr>
            </w:pPr>
            <w:r>
              <w:rPr>
                <w:lang w:val="fr-CH"/>
              </w:rPr>
              <w:t>F1</w:t>
            </w:r>
            <w:r w:rsidR="00AB55AC">
              <w:rPr>
                <w:lang w:val="fr-CH"/>
              </w:rPr>
              <w:t>3</w:t>
            </w:r>
          </w:p>
        </w:tc>
        <w:tc>
          <w:tcPr>
            <w:tcW w:w="6520" w:type="dxa"/>
          </w:tcPr>
          <w:p w14:paraId="660106E7" w14:textId="7B80F8A5" w:rsidR="002457FC" w:rsidRDefault="002457FC" w:rsidP="002457FC">
            <w:pPr>
              <w:pStyle w:val="BodyText"/>
              <w:rPr>
                <w:lang w:val="fr-CH"/>
              </w:rPr>
            </w:pPr>
            <w:r>
              <w:rPr>
                <w:lang w:val="fr-CH"/>
              </w:rPr>
              <w:t>Doit fournir un outil de partage de carte</w:t>
            </w:r>
          </w:p>
        </w:tc>
        <w:tc>
          <w:tcPr>
            <w:tcW w:w="1128" w:type="dxa"/>
          </w:tcPr>
          <w:p w14:paraId="5072BAF6" w14:textId="0C2702A4" w:rsidR="002457FC" w:rsidRDefault="002457FC" w:rsidP="002457FC">
            <w:pPr>
              <w:pStyle w:val="BodyText"/>
              <w:rPr>
                <w:lang w:val="fr-CH"/>
              </w:rPr>
            </w:pPr>
            <w:r>
              <w:rPr>
                <w:lang w:val="fr-CH"/>
              </w:rPr>
              <w:t>N1.6</w:t>
            </w:r>
          </w:p>
        </w:tc>
      </w:tr>
      <w:tr w:rsidR="002457FC" w14:paraId="1AC5A5F3" w14:textId="77777777" w:rsidTr="00C2694C">
        <w:tc>
          <w:tcPr>
            <w:tcW w:w="846" w:type="dxa"/>
          </w:tcPr>
          <w:p w14:paraId="24ADD2E7" w14:textId="0DED76DA" w:rsidR="002457FC" w:rsidRDefault="002457FC" w:rsidP="002457FC">
            <w:pPr>
              <w:pStyle w:val="BodyText"/>
              <w:rPr>
                <w:lang w:val="fr-CH"/>
              </w:rPr>
            </w:pPr>
            <w:r>
              <w:rPr>
                <w:lang w:val="fr-CH"/>
              </w:rPr>
              <w:lastRenderedPageBreak/>
              <w:t>F1</w:t>
            </w:r>
            <w:r w:rsidR="00AB55AC">
              <w:rPr>
                <w:lang w:val="fr-CH"/>
              </w:rPr>
              <w:t>4</w:t>
            </w:r>
          </w:p>
        </w:tc>
        <w:tc>
          <w:tcPr>
            <w:tcW w:w="6520" w:type="dxa"/>
          </w:tcPr>
          <w:p w14:paraId="3B80A942" w14:textId="557E3DF3" w:rsidR="002457FC" w:rsidRDefault="002457FC" w:rsidP="002457FC">
            <w:pPr>
              <w:pStyle w:val="BodyText"/>
              <w:rPr>
                <w:lang w:val="fr-CH"/>
              </w:rPr>
            </w:pPr>
            <w:r>
              <w:rPr>
                <w:lang w:val="fr-CH"/>
              </w:rPr>
              <w:t xml:space="preserve">Doit fournir un outil de sauvegarde de carte </w:t>
            </w:r>
          </w:p>
        </w:tc>
        <w:tc>
          <w:tcPr>
            <w:tcW w:w="1128" w:type="dxa"/>
          </w:tcPr>
          <w:p w14:paraId="51EA0B70" w14:textId="7B13EA86" w:rsidR="002457FC" w:rsidRDefault="002457FC" w:rsidP="002457FC">
            <w:pPr>
              <w:pStyle w:val="BodyText"/>
              <w:rPr>
                <w:lang w:val="fr-CH"/>
              </w:rPr>
            </w:pPr>
            <w:r>
              <w:rPr>
                <w:lang w:val="fr-CH"/>
              </w:rPr>
              <w:t>N1.6</w:t>
            </w:r>
          </w:p>
        </w:tc>
      </w:tr>
    </w:tbl>
    <w:p w14:paraId="1D3A8718" w14:textId="77777777" w:rsidR="002D57B0" w:rsidRDefault="002D57B0">
      <w:pPr>
        <w:rPr>
          <w:rFonts w:asciiTheme="majorHAnsi" w:eastAsiaTheme="majorEastAsia" w:hAnsiTheme="majorHAnsi" w:cstheme="majorBidi"/>
          <w:color w:val="2F5496" w:themeColor="accent1" w:themeShade="BF"/>
          <w:sz w:val="32"/>
          <w:szCs w:val="32"/>
          <w:lang w:val="fr-CH"/>
        </w:rPr>
      </w:pPr>
      <w:r>
        <w:rPr>
          <w:lang w:val="fr-CH"/>
        </w:rPr>
        <w:br w:type="page"/>
      </w:r>
    </w:p>
    <w:p w14:paraId="353A07DA" w14:textId="3A9658C4" w:rsidR="00931E3B" w:rsidRDefault="00931E3B" w:rsidP="00D26C70">
      <w:pPr>
        <w:pStyle w:val="Heading1"/>
        <w:rPr>
          <w:lang w:val="fr-CH"/>
        </w:rPr>
      </w:pPr>
      <w:bookmarkStart w:id="42" w:name="_Toc99290762"/>
      <w:r w:rsidRPr="00096587">
        <w:rPr>
          <w:lang w:val="fr-CH"/>
        </w:rPr>
        <w:lastRenderedPageBreak/>
        <w:t>Idéation et analyse de la solution</w:t>
      </w:r>
      <w:bookmarkEnd w:id="42"/>
    </w:p>
    <w:p w14:paraId="44FBEF24" w14:textId="3761A477" w:rsidR="00E4537D" w:rsidRDefault="00E4537D" w:rsidP="002D57B0">
      <w:pPr>
        <w:pStyle w:val="Heading2"/>
        <w:rPr>
          <w:lang w:val="fr-CH"/>
        </w:rPr>
      </w:pPr>
      <w:bookmarkStart w:id="43" w:name="_Toc99290763"/>
      <w:r>
        <w:rPr>
          <w:lang w:val="fr-CH"/>
        </w:rPr>
        <w:t xml:space="preserve">Systèmes existants d’interface </w:t>
      </w:r>
      <w:r w:rsidR="002D57B0">
        <w:rPr>
          <w:lang w:val="fr-CH"/>
        </w:rPr>
        <w:t>interactive</w:t>
      </w:r>
      <w:bookmarkEnd w:id="43"/>
    </w:p>
    <w:p w14:paraId="10120DE0" w14:textId="77777777" w:rsidR="00E4537D" w:rsidRPr="00FC7C95" w:rsidRDefault="00E4537D" w:rsidP="002D57B0">
      <w:pPr>
        <w:pStyle w:val="Heading3"/>
        <w:rPr>
          <w:lang w:val="fr-CH"/>
        </w:rPr>
      </w:pPr>
      <w:bookmarkStart w:id="44" w:name="_Toc99290764"/>
      <w:r>
        <w:rPr>
          <w:lang w:val="fr-CH"/>
        </w:rPr>
        <w:t>Plan EPFL</w:t>
      </w:r>
      <w:bookmarkEnd w:id="44"/>
    </w:p>
    <w:p w14:paraId="1FAAFD07" w14:textId="77777777" w:rsidR="00E4537D" w:rsidRPr="00F67427" w:rsidRDefault="00E4537D" w:rsidP="00E4537D">
      <w:pPr>
        <w:rPr>
          <w:lang w:val="fr-CH"/>
        </w:rPr>
      </w:pPr>
      <w:r w:rsidRPr="00F67427">
        <w:rPr>
          <w:noProof/>
          <w:lang w:val="fr-CH"/>
        </w:rPr>
        <w:drawing>
          <wp:inline distT="0" distB="0" distL="0" distR="0" wp14:anchorId="7727DE22" wp14:editId="4F81A873">
            <wp:extent cx="5400040" cy="2851785"/>
            <wp:effectExtent l="0" t="0" r="0" b="571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3"/>
                    <a:stretch>
                      <a:fillRect/>
                    </a:stretch>
                  </pic:blipFill>
                  <pic:spPr>
                    <a:xfrm>
                      <a:off x="0" y="0"/>
                      <a:ext cx="5400040" cy="2851785"/>
                    </a:xfrm>
                    <a:prstGeom prst="rect">
                      <a:avLst/>
                    </a:prstGeom>
                  </pic:spPr>
                </pic:pic>
              </a:graphicData>
            </a:graphic>
          </wp:inline>
        </w:drawing>
      </w:r>
    </w:p>
    <w:p w14:paraId="7DB9C749" w14:textId="77777777" w:rsidR="00E4537D" w:rsidRPr="00DE73B9" w:rsidRDefault="00E4537D" w:rsidP="00E4537D">
      <w:pPr>
        <w:rPr>
          <w:b/>
          <w:bCs/>
          <w:lang w:val="fr-CH"/>
        </w:rPr>
      </w:pPr>
      <w:r w:rsidRPr="00DE73B9">
        <w:rPr>
          <w:b/>
          <w:bCs/>
          <w:lang w:val="fr-CH"/>
        </w:rPr>
        <w:t xml:space="preserve">Fonctionnalités </w:t>
      </w:r>
    </w:p>
    <w:p w14:paraId="5B1F423D" w14:textId="578024F0" w:rsidR="00E4537D" w:rsidRDefault="00E4537D" w:rsidP="00E4537D">
      <w:pPr>
        <w:rPr>
          <w:lang w:val="fr-CH"/>
        </w:rPr>
      </w:pPr>
      <w:r>
        <w:rPr>
          <w:lang w:val="fr-CH"/>
        </w:rPr>
        <w:t>Les plans interactifs du campus de l’EPFL affiche</w:t>
      </w:r>
      <w:ins w:id="45" w:author="Yves Chevallier" w:date="2022-03-30T22:18:00Z">
        <w:r w:rsidR="008521E6">
          <w:rPr>
            <w:lang w:val="fr-CH"/>
          </w:rPr>
          <w:t>nt</w:t>
        </w:r>
      </w:ins>
      <w:r>
        <w:rPr>
          <w:lang w:val="fr-CH"/>
        </w:rPr>
        <w:t xml:space="preserve"> les bâtiments du campus en s’adaptant selon le zoom et l’étage sélectionné. Suivant le zoom</w:t>
      </w:r>
      <w:ins w:id="46" w:author="Yves Chevallier" w:date="2022-03-30T22:18:00Z">
        <w:r w:rsidR="008521E6">
          <w:rPr>
            <w:lang w:val="fr-CH"/>
          </w:rPr>
          <w:t>,</w:t>
        </w:r>
      </w:ins>
      <w:r>
        <w:rPr>
          <w:lang w:val="fr-CH"/>
        </w:rPr>
        <w:t xml:space="preserve"> on peut visualiser le contour du site, puis les le contour des bâtiments et enfin les salles des bâtiments. </w:t>
      </w:r>
    </w:p>
    <w:p w14:paraId="593D0EC7" w14:textId="77777777" w:rsidR="00E4537D" w:rsidRDefault="00E4537D" w:rsidP="00E4537D">
      <w:pPr>
        <w:rPr>
          <w:lang w:val="fr-CH"/>
        </w:rPr>
      </w:pPr>
      <w:r w:rsidRPr="00A53F34">
        <w:rPr>
          <w:noProof/>
          <w:lang w:val="fr-CH"/>
        </w:rPr>
        <w:drawing>
          <wp:inline distT="0" distB="0" distL="0" distR="0" wp14:anchorId="3C282569" wp14:editId="6B2FFA9E">
            <wp:extent cx="5400040" cy="2658745"/>
            <wp:effectExtent l="0" t="0" r="0" b="8255"/>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4"/>
                    <a:stretch>
                      <a:fillRect/>
                    </a:stretch>
                  </pic:blipFill>
                  <pic:spPr>
                    <a:xfrm>
                      <a:off x="0" y="0"/>
                      <a:ext cx="5400040" cy="2658745"/>
                    </a:xfrm>
                    <a:prstGeom prst="rect">
                      <a:avLst/>
                    </a:prstGeom>
                  </pic:spPr>
                </pic:pic>
              </a:graphicData>
            </a:graphic>
          </wp:inline>
        </w:drawing>
      </w:r>
    </w:p>
    <w:p w14:paraId="166CC25C" w14:textId="77777777" w:rsidR="00E4537D" w:rsidRDefault="00E4537D" w:rsidP="00E4537D">
      <w:pPr>
        <w:rPr>
          <w:lang w:val="fr-CH"/>
        </w:rPr>
      </w:pPr>
      <w:r>
        <w:rPr>
          <w:lang w:val="fr-CH"/>
        </w:rPr>
        <w:t>L’utilisateur a la possibilité de filtrer les points d’intérêts à afficher sur la carte à l’aide d’un menu sur la gauche du site.</w:t>
      </w:r>
    </w:p>
    <w:p w14:paraId="656903A2" w14:textId="188108FC" w:rsidR="00E4537D" w:rsidRDefault="00E4537D" w:rsidP="00E4537D">
      <w:pPr>
        <w:rPr>
          <w:lang w:val="fr-CH"/>
        </w:rPr>
      </w:pPr>
      <w:r>
        <w:rPr>
          <w:lang w:val="fr-CH"/>
        </w:rPr>
        <w:lastRenderedPageBreak/>
        <w:t>Il y a aussi la possibilité de rechercher différentes ressources en fonction de leur</w:t>
      </w:r>
      <w:ins w:id="47" w:author="Yves Chevallier" w:date="2022-03-30T22:23:00Z">
        <w:r w:rsidR="00375B15">
          <w:rPr>
            <w:lang w:val="fr-CH"/>
          </w:rPr>
          <w:t>s</w:t>
        </w:r>
      </w:ins>
      <w:r>
        <w:rPr>
          <w:lang w:val="fr-CH"/>
        </w:rPr>
        <w:t xml:space="preserve"> nom</w:t>
      </w:r>
      <w:ins w:id="48" w:author="Yves Chevallier" w:date="2022-03-30T22:23:00Z">
        <w:r w:rsidR="00375B15">
          <w:rPr>
            <w:lang w:val="fr-CH"/>
          </w:rPr>
          <w:t>s</w:t>
        </w:r>
      </w:ins>
      <w:r>
        <w:rPr>
          <w:lang w:val="fr-CH"/>
        </w:rPr>
        <w:t xml:space="preserve"> comme les bâtiments, les salles, </w:t>
      </w:r>
      <w:del w:id="49" w:author="Yves Chevallier" w:date="2022-03-30T22:23:00Z">
        <w:r w:rsidDel="00375B15">
          <w:rPr>
            <w:lang w:val="fr-CH"/>
          </w:rPr>
          <w:delText xml:space="preserve">des </w:delText>
        </w:r>
      </w:del>
      <w:ins w:id="50" w:author="Yves Chevallier" w:date="2022-03-30T22:23:00Z">
        <w:r w:rsidR="00375B15">
          <w:rPr>
            <w:lang w:val="fr-CH"/>
          </w:rPr>
          <w:t>l</w:t>
        </w:r>
        <w:r w:rsidR="00375B15">
          <w:rPr>
            <w:lang w:val="fr-CH"/>
          </w:rPr>
          <w:t xml:space="preserve">es </w:t>
        </w:r>
      </w:ins>
      <w:r>
        <w:rPr>
          <w:lang w:val="fr-CH"/>
        </w:rPr>
        <w:t>personnes, les restaurant, les magasins, ou encore les espaces culturels.</w:t>
      </w:r>
    </w:p>
    <w:p w14:paraId="08BD513F" w14:textId="672DB620" w:rsidR="00E4537D" w:rsidRDefault="00E4537D" w:rsidP="00E4537D">
      <w:pPr>
        <w:rPr>
          <w:lang w:val="fr-CH"/>
        </w:rPr>
      </w:pPr>
      <w:r>
        <w:rPr>
          <w:lang w:val="fr-CH"/>
        </w:rPr>
        <w:t>D’autre</w:t>
      </w:r>
      <w:ins w:id="51" w:author="Yves Chevallier" w:date="2022-03-30T22:18:00Z">
        <w:r w:rsidR="008521E6">
          <w:rPr>
            <w:lang w:val="fr-CH"/>
          </w:rPr>
          <w:t>s</w:t>
        </w:r>
      </w:ins>
      <w:r>
        <w:rPr>
          <w:lang w:val="fr-CH"/>
        </w:rPr>
        <w:t xml:space="preserve"> outil</w:t>
      </w:r>
      <w:ins w:id="52" w:author="Yves Chevallier" w:date="2022-03-30T22:18:00Z">
        <w:r w:rsidR="008521E6">
          <w:rPr>
            <w:lang w:val="fr-CH"/>
          </w:rPr>
          <w:t>s</w:t>
        </w:r>
      </w:ins>
      <w:r>
        <w:rPr>
          <w:lang w:val="fr-CH"/>
        </w:rPr>
        <w:t xml:space="preserve"> sont fournis comme la recherche d’un plus court itinéraire entre deux ressources, un outil pour l’impression, changer l’affichage pour une vue aérienne.</w:t>
      </w:r>
    </w:p>
    <w:p w14:paraId="61E286DF" w14:textId="77777777" w:rsidR="00E4537D" w:rsidRDefault="00E4537D" w:rsidP="00E4537D">
      <w:pPr>
        <w:rPr>
          <w:lang w:val="fr-CH"/>
        </w:rPr>
      </w:pPr>
      <w:r>
        <w:rPr>
          <w:lang w:val="fr-CH"/>
        </w:rPr>
        <w:t>Finalement un lien permet d’accéder au Géoportail de l’EPFL.</w:t>
      </w:r>
    </w:p>
    <w:p w14:paraId="4A5D0090" w14:textId="77777777" w:rsidR="00E4537D" w:rsidRDefault="00E4537D" w:rsidP="00E4537D">
      <w:pPr>
        <w:rPr>
          <w:b/>
          <w:bCs/>
          <w:lang w:val="fr-CH"/>
        </w:rPr>
      </w:pPr>
      <w:r w:rsidRPr="00DE73B9">
        <w:rPr>
          <w:b/>
          <w:bCs/>
          <w:lang w:val="fr-CH"/>
        </w:rPr>
        <w:t>Technologies</w:t>
      </w:r>
    </w:p>
    <w:p w14:paraId="6CEB6F33" w14:textId="764C2C6C" w:rsidR="00E4537D" w:rsidRDefault="00E4537D" w:rsidP="00E4537D">
      <w:pPr>
        <w:rPr>
          <w:lang w:val="fr-CH"/>
        </w:rPr>
      </w:pPr>
      <w:r>
        <w:rPr>
          <w:lang w:val="fr-CH"/>
        </w:rPr>
        <w:t xml:space="preserve">La principale technologie utilisée pour le </w:t>
      </w:r>
      <w:del w:id="53" w:author="Yves Chevallier" w:date="2022-03-30T22:23:00Z">
        <w:r w:rsidDel="00375B15">
          <w:rPr>
            <w:lang w:val="fr-CH"/>
          </w:rPr>
          <w:delText>front-end</w:delText>
        </w:r>
      </w:del>
      <w:ins w:id="54" w:author="Yves Chevallier" w:date="2022-03-30T22:23:00Z">
        <w:r w:rsidR="00375B15">
          <w:rPr>
            <w:lang w:val="fr-CH"/>
          </w:rPr>
          <w:t>frontend</w:t>
        </w:r>
      </w:ins>
      <w:r>
        <w:rPr>
          <w:lang w:val="fr-CH"/>
        </w:rPr>
        <w:t xml:space="preserve"> est ngeo (combine Angular js et openlayers ).</w:t>
      </w:r>
    </w:p>
    <w:p w14:paraId="1F15DE08" w14:textId="77777777" w:rsidR="00E4537D" w:rsidRPr="006373A9" w:rsidRDefault="00E4537D" w:rsidP="002D57B0">
      <w:pPr>
        <w:pStyle w:val="Heading3"/>
        <w:rPr>
          <w:lang w:val="fr-CH"/>
        </w:rPr>
      </w:pPr>
      <w:bookmarkStart w:id="55" w:name="_Toc99290765"/>
      <w:r w:rsidRPr="003F5882">
        <w:rPr>
          <w:lang w:val="fr-CH"/>
        </w:rPr>
        <w:t>EPFL Géoportail</w:t>
      </w:r>
      <w:bookmarkEnd w:id="55"/>
      <w:r w:rsidRPr="003F5882">
        <w:rPr>
          <w:lang w:val="fr-CH"/>
        </w:rPr>
        <w:t xml:space="preserve"> </w:t>
      </w:r>
    </w:p>
    <w:p w14:paraId="24F39EF7" w14:textId="211C6051" w:rsidR="00E4537D" w:rsidRDefault="002D57B0" w:rsidP="00E4537D">
      <w:pPr>
        <w:rPr>
          <w:lang w:val="fr-CH"/>
        </w:rPr>
      </w:pPr>
      <w:r w:rsidRPr="006E12C8">
        <w:rPr>
          <w:noProof/>
          <w:lang w:val="fr-CH"/>
        </w:rPr>
        <w:drawing>
          <wp:inline distT="0" distB="0" distL="0" distR="0" wp14:anchorId="58A7CB0E" wp14:editId="6B39E08C">
            <wp:extent cx="5400040" cy="2872740"/>
            <wp:effectExtent l="0" t="0" r="0" b="381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5"/>
                    <a:stretch>
                      <a:fillRect/>
                    </a:stretch>
                  </pic:blipFill>
                  <pic:spPr>
                    <a:xfrm>
                      <a:off x="0" y="0"/>
                      <a:ext cx="5400040" cy="2872740"/>
                    </a:xfrm>
                    <a:prstGeom prst="rect">
                      <a:avLst/>
                    </a:prstGeom>
                  </pic:spPr>
                </pic:pic>
              </a:graphicData>
            </a:graphic>
          </wp:inline>
        </w:drawing>
      </w:r>
      <w:r w:rsidR="00E4537D">
        <w:rPr>
          <w:lang w:val="fr-CH"/>
        </w:rPr>
        <w:t xml:space="preserve">Le Géoportail de l’EPFL est très similaire au plan du campus, mais il offre la possibilité de dessiner des formes vectorielles sur la carte. </w:t>
      </w:r>
    </w:p>
    <w:p w14:paraId="31263D34" w14:textId="1C21F413" w:rsidR="00E4537D" w:rsidRDefault="00E4537D" w:rsidP="00E4537D">
      <w:pPr>
        <w:rPr>
          <w:lang w:val="fr-CH"/>
        </w:rPr>
      </w:pPr>
      <w:r>
        <w:rPr>
          <w:lang w:val="fr-CH"/>
        </w:rPr>
        <w:t>Il permet aussi d’afficher des ressources plus précises comme les réseau</w:t>
      </w:r>
      <w:ins w:id="56" w:author="Yves Chevallier" w:date="2022-03-30T22:18:00Z">
        <w:r w:rsidR="008521E6">
          <w:rPr>
            <w:lang w:val="fr-CH"/>
          </w:rPr>
          <w:t>x</w:t>
        </w:r>
      </w:ins>
      <w:r>
        <w:rPr>
          <w:lang w:val="fr-CH"/>
        </w:rPr>
        <w:t xml:space="preserve"> wifi ou les prises électrique</w:t>
      </w:r>
      <w:ins w:id="57" w:author="Yves Chevallier" w:date="2022-03-30T22:18:00Z">
        <w:r w:rsidR="008521E6">
          <w:rPr>
            <w:lang w:val="fr-CH"/>
          </w:rPr>
          <w:t>s</w:t>
        </w:r>
      </w:ins>
      <w:r>
        <w:rPr>
          <w:lang w:val="fr-CH"/>
        </w:rPr>
        <w:t>.</w:t>
      </w:r>
    </w:p>
    <w:p w14:paraId="2306B4B5" w14:textId="03D9A1A0" w:rsidR="00E4537D" w:rsidRDefault="00E4537D" w:rsidP="00E4537D">
      <w:pPr>
        <w:rPr>
          <w:lang w:val="fr-CH"/>
        </w:rPr>
      </w:pPr>
    </w:p>
    <w:p w14:paraId="534F3BCD" w14:textId="77777777" w:rsidR="00E4537D" w:rsidRDefault="00E4537D" w:rsidP="002D57B0">
      <w:pPr>
        <w:pStyle w:val="Heading3"/>
        <w:rPr>
          <w:lang w:val="fr-CH"/>
        </w:rPr>
      </w:pPr>
      <w:bookmarkStart w:id="58" w:name="_Toc99290766"/>
      <w:r>
        <w:rPr>
          <w:lang w:val="fr-CH"/>
        </w:rPr>
        <w:lastRenderedPageBreak/>
        <w:t>MIT map</w:t>
      </w:r>
      <w:bookmarkEnd w:id="58"/>
    </w:p>
    <w:p w14:paraId="21B5FC38" w14:textId="77777777" w:rsidR="00E4537D" w:rsidRPr="003C212A" w:rsidRDefault="00E4537D" w:rsidP="00E4537D">
      <w:pPr>
        <w:rPr>
          <w:lang w:val="fr-CH"/>
        </w:rPr>
      </w:pPr>
      <w:r w:rsidRPr="003C212A">
        <w:rPr>
          <w:noProof/>
          <w:lang w:val="fr-CH"/>
        </w:rPr>
        <w:drawing>
          <wp:inline distT="0" distB="0" distL="0" distR="0" wp14:anchorId="65196CEF" wp14:editId="1B750072">
            <wp:extent cx="5400040" cy="2787015"/>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6"/>
                    <a:stretch>
                      <a:fillRect/>
                    </a:stretch>
                  </pic:blipFill>
                  <pic:spPr>
                    <a:xfrm>
                      <a:off x="0" y="0"/>
                      <a:ext cx="5400040" cy="2787015"/>
                    </a:xfrm>
                    <a:prstGeom prst="rect">
                      <a:avLst/>
                    </a:prstGeom>
                  </pic:spPr>
                </pic:pic>
              </a:graphicData>
            </a:graphic>
          </wp:inline>
        </w:drawing>
      </w:r>
    </w:p>
    <w:p w14:paraId="5D99B487" w14:textId="77777777" w:rsidR="00E4537D" w:rsidRDefault="00E4537D" w:rsidP="00E4537D">
      <w:pPr>
        <w:rPr>
          <w:b/>
          <w:bCs/>
          <w:lang w:val="fr-CH"/>
        </w:rPr>
      </w:pPr>
      <w:r w:rsidRPr="00E97715">
        <w:rPr>
          <w:b/>
          <w:bCs/>
          <w:lang w:val="fr-CH"/>
        </w:rPr>
        <w:t>Fonctionnalités</w:t>
      </w:r>
    </w:p>
    <w:p w14:paraId="6CAF841E" w14:textId="77777777" w:rsidR="00E4537D" w:rsidRDefault="00E4537D" w:rsidP="00E4537D">
      <w:pPr>
        <w:rPr>
          <w:lang w:val="fr-CH"/>
        </w:rPr>
      </w:pPr>
      <w:r>
        <w:rPr>
          <w:lang w:val="fr-CH"/>
        </w:rPr>
        <w:t>Le plan interactif du MIT affiche le tracé des bâtiments ainsi que le nom des de ceux-ci. Seul les légendes s’adaptent en fonction du zoom.</w:t>
      </w:r>
    </w:p>
    <w:p w14:paraId="246C7460" w14:textId="77777777" w:rsidR="00E4537D" w:rsidRDefault="00E4537D" w:rsidP="00E4537D">
      <w:pPr>
        <w:rPr>
          <w:lang w:val="fr-CH"/>
        </w:rPr>
      </w:pPr>
      <w:r>
        <w:rPr>
          <w:lang w:val="fr-CH"/>
        </w:rPr>
        <w:t xml:space="preserve">Un utilisateur peut rechercher des bâtiments ou des points d’intérêts lié à l’université (ex : le world wide web consortium W3C). </w:t>
      </w:r>
    </w:p>
    <w:p w14:paraId="6FB95BEB" w14:textId="77777777" w:rsidR="00E4537D" w:rsidRDefault="00E4537D" w:rsidP="00E4537D">
      <w:pPr>
        <w:rPr>
          <w:lang w:val="fr-CH"/>
        </w:rPr>
      </w:pPr>
      <w:r>
        <w:rPr>
          <w:lang w:val="fr-CH"/>
        </w:rPr>
        <w:t>Il peut aussi appliquer quelque filtre pour afficher des repères comme les restaurants. Cliquer sur un bâtiment permet d’obtenir des informations sur celui-ci. D’autres outils sont fournis comme un outil de partage ou d’impressions</w:t>
      </w:r>
    </w:p>
    <w:p w14:paraId="3508266E" w14:textId="4E56CC29" w:rsidR="00E4537D" w:rsidRPr="00E97715" w:rsidRDefault="00CA23EC" w:rsidP="00E4537D">
      <w:pPr>
        <w:rPr>
          <w:b/>
          <w:bCs/>
          <w:lang w:val="fr-CH"/>
        </w:rPr>
      </w:pPr>
      <w:r>
        <w:rPr>
          <w:b/>
          <w:bCs/>
          <w:lang w:val="fr-CH"/>
        </w:rPr>
        <w:t>Technologies</w:t>
      </w:r>
    </w:p>
    <w:p w14:paraId="14B71EB5" w14:textId="77777777" w:rsidR="00E4537D" w:rsidRDefault="00E4537D" w:rsidP="00E4537D">
      <w:pPr>
        <w:rPr>
          <w:lang w:val="fr-CH"/>
        </w:rPr>
      </w:pPr>
      <w:r>
        <w:rPr>
          <w:lang w:val="fr-CH"/>
        </w:rPr>
        <w:t>L’affichage de la carte s’effectue à l’aide de l’api google maps. Ceci permet aussi un accès à google street view.</w:t>
      </w:r>
    </w:p>
    <w:p w14:paraId="5021C9F0" w14:textId="77777777" w:rsidR="00E4537D" w:rsidRDefault="00E4537D" w:rsidP="002D57B0">
      <w:pPr>
        <w:pStyle w:val="Heading3"/>
        <w:rPr>
          <w:lang w:val="fr-CH"/>
        </w:rPr>
      </w:pPr>
      <w:bookmarkStart w:id="59" w:name="_Toc99290767"/>
      <w:r>
        <w:rPr>
          <w:lang w:val="fr-CH"/>
        </w:rPr>
        <w:lastRenderedPageBreak/>
        <w:t>SITN – Géoportail du système d’information du territoire neuchâtelois</w:t>
      </w:r>
      <w:bookmarkEnd w:id="59"/>
    </w:p>
    <w:p w14:paraId="3B4CE144" w14:textId="77777777" w:rsidR="00E4537D" w:rsidRPr="00542051" w:rsidRDefault="00E4537D" w:rsidP="00E4537D">
      <w:pPr>
        <w:rPr>
          <w:lang w:val="fr-CH"/>
        </w:rPr>
      </w:pPr>
      <w:r w:rsidRPr="00542051">
        <w:rPr>
          <w:noProof/>
          <w:lang w:val="fr-CH"/>
        </w:rPr>
        <w:drawing>
          <wp:inline distT="0" distB="0" distL="0" distR="0" wp14:anchorId="729EC3F1" wp14:editId="4FCFED09">
            <wp:extent cx="5400040" cy="2877185"/>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7"/>
                    <a:stretch>
                      <a:fillRect/>
                    </a:stretch>
                  </pic:blipFill>
                  <pic:spPr>
                    <a:xfrm>
                      <a:off x="0" y="0"/>
                      <a:ext cx="5400040" cy="2877185"/>
                    </a:xfrm>
                    <a:prstGeom prst="rect">
                      <a:avLst/>
                    </a:prstGeom>
                  </pic:spPr>
                </pic:pic>
              </a:graphicData>
            </a:graphic>
          </wp:inline>
        </w:drawing>
      </w:r>
    </w:p>
    <w:p w14:paraId="0F6AC8D2" w14:textId="0DE5BA7B" w:rsidR="00E4537D" w:rsidRDefault="00E4537D" w:rsidP="00E4537D">
      <w:pPr>
        <w:rPr>
          <w:lang w:val="fr-CH"/>
        </w:rPr>
      </w:pPr>
      <w:r>
        <w:rPr>
          <w:lang w:val="fr-CH"/>
        </w:rPr>
        <w:t>Le plan du SITN Affiche les différentes information</w:t>
      </w:r>
      <w:ins w:id="60" w:author="Yves Chevallier" w:date="2022-03-30T22:18:00Z">
        <w:r w:rsidR="008521E6">
          <w:rPr>
            <w:lang w:val="fr-CH"/>
          </w:rPr>
          <w:t>s</w:t>
        </w:r>
      </w:ins>
      <w:r>
        <w:rPr>
          <w:lang w:val="fr-CH"/>
        </w:rPr>
        <w:t xml:space="preserve"> géographique</w:t>
      </w:r>
      <w:ins w:id="61" w:author="Yves Chevallier" w:date="2022-03-30T22:18:00Z">
        <w:r w:rsidR="008521E6">
          <w:rPr>
            <w:lang w:val="fr-CH"/>
          </w:rPr>
          <w:t>s</w:t>
        </w:r>
      </w:ins>
      <w:r>
        <w:rPr>
          <w:lang w:val="fr-CH"/>
        </w:rPr>
        <w:t xml:space="preserve"> du canton de </w:t>
      </w:r>
      <w:ins w:id="62" w:author="Yves Chevallier" w:date="2022-03-30T22:18:00Z">
        <w:r w:rsidR="008521E6">
          <w:rPr>
            <w:lang w:val="fr-CH"/>
          </w:rPr>
          <w:t>N</w:t>
        </w:r>
      </w:ins>
      <w:del w:id="63" w:author="Yves Chevallier" w:date="2022-03-30T22:18:00Z">
        <w:r w:rsidDel="008521E6">
          <w:rPr>
            <w:lang w:val="fr-CH"/>
          </w:rPr>
          <w:delText>n</w:delText>
        </w:r>
      </w:del>
      <w:r>
        <w:rPr>
          <w:lang w:val="fr-CH"/>
        </w:rPr>
        <w:t>euchâtel. Le niveau de détail de la carte s’adapte en fonction du zoom. Par exemple les numéros des maisons selon le cadastre de chaque commune s’affiche</w:t>
      </w:r>
      <w:ins w:id="64" w:author="Yves Chevallier" w:date="2022-03-30T22:18:00Z">
        <w:r w:rsidR="008521E6">
          <w:rPr>
            <w:lang w:val="fr-CH"/>
          </w:rPr>
          <w:t>nt</w:t>
        </w:r>
      </w:ins>
      <w:r>
        <w:rPr>
          <w:lang w:val="fr-CH"/>
        </w:rPr>
        <w:t xml:space="preserve"> lors d’un zoom à une échelle 1 :1000. </w:t>
      </w:r>
    </w:p>
    <w:p w14:paraId="0EA6CEF9" w14:textId="412FAF37" w:rsidR="00E4537D" w:rsidRDefault="00E4537D" w:rsidP="00E4537D">
      <w:pPr>
        <w:rPr>
          <w:lang w:val="fr-CH"/>
        </w:rPr>
      </w:pPr>
      <w:r>
        <w:rPr>
          <w:lang w:val="fr-CH"/>
        </w:rPr>
        <w:t>Il y a la possibilité d’appliquer plusieurs filtres afin d’obtenir les informations recherchées comme le tracé des commune</w:t>
      </w:r>
      <w:ins w:id="65" w:author="Yves Chevallier" w:date="2022-03-30T22:18:00Z">
        <w:r w:rsidR="008521E6">
          <w:rPr>
            <w:lang w:val="fr-CH"/>
          </w:rPr>
          <w:t>s</w:t>
        </w:r>
      </w:ins>
      <w:r>
        <w:rPr>
          <w:lang w:val="fr-CH"/>
        </w:rPr>
        <w:t xml:space="preserve"> ou les points d’intérêts. </w:t>
      </w:r>
    </w:p>
    <w:p w14:paraId="305EE027" w14:textId="38AC3F83" w:rsidR="00E4537D" w:rsidRDefault="00E4537D" w:rsidP="00E4537D">
      <w:pPr>
        <w:rPr>
          <w:lang w:val="fr-CH"/>
        </w:rPr>
      </w:pPr>
      <w:r>
        <w:rPr>
          <w:lang w:val="fr-CH"/>
        </w:rPr>
        <w:t xml:space="preserve">L’outil offre aussi des outils de dessin vectoriel, d’impression, la possibilité de changer le fond du plan de </w:t>
      </w:r>
      <w:del w:id="66" w:author="Yves Chevallier" w:date="2022-03-30T22:24:00Z">
        <w:r w:rsidDel="00375B15">
          <w:rPr>
            <w:lang w:val="fr-CH"/>
          </w:rPr>
          <w:delText>changer  un</w:delText>
        </w:r>
      </w:del>
      <w:ins w:id="67" w:author="Yves Chevallier" w:date="2022-03-30T22:24:00Z">
        <w:r w:rsidR="00375B15">
          <w:rPr>
            <w:lang w:val="fr-CH"/>
          </w:rPr>
          <w:t>changer un</w:t>
        </w:r>
      </w:ins>
      <w:r>
        <w:rPr>
          <w:lang w:val="fr-CH"/>
        </w:rPr>
        <w:t xml:space="preserve"> accès à google street map, et un accès au géoportail LIDAR</w:t>
      </w:r>
    </w:p>
    <w:p w14:paraId="42CA0CC3" w14:textId="77777777" w:rsidR="00E4537D" w:rsidRPr="003A77E3" w:rsidRDefault="00E4537D" w:rsidP="00E4537D">
      <w:pPr>
        <w:rPr>
          <w:b/>
          <w:bCs/>
          <w:lang w:val="fr-CH"/>
        </w:rPr>
      </w:pPr>
      <w:r w:rsidRPr="003A77E3">
        <w:rPr>
          <w:b/>
          <w:bCs/>
          <w:lang w:val="fr-CH"/>
        </w:rPr>
        <w:t>Technologies</w:t>
      </w:r>
    </w:p>
    <w:p w14:paraId="5C587173" w14:textId="77777777" w:rsidR="00E4537D" w:rsidRPr="003A77E3" w:rsidRDefault="00E4537D" w:rsidP="00E4537D">
      <w:pPr>
        <w:rPr>
          <w:lang w:val="fr-CH"/>
        </w:rPr>
      </w:pPr>
      <w:r w:rsidRPr="003A77E3">
        <w:rPr>
          <w:lang w:val="fr-CH"/>
        </w:rPr>
        <w:t xml:space="preserve">Le site utilise </w:t>
      </w:r>
      <w:r>
        <w:rPr>
          <w:lang w:val="fr-CH"/>
        </w:rPr>
        <w:t>GeoMapfish</w:t>
      </w:r>
      <w:r w:rsidRPr="003A77E3">
        <w:rPr>
          <w:lang w:val="fr-CH"/>
        </w:rPr>
        <w:t xml:space="preserve"> p</w:t>
      </w:r>
      <w:r>
        <w:rPr>
          <w:lang w:val="fr-CH"/>
        </w:rPr>
        <w:t>our l’affichage des cartes ainsi que l’api google maps pour google street view.</w:t>
      </w:r>
    </w:p>
    <w:p w14:paraId="48053619" w14:textId="77777777" w:rsidR="00E4537D" w:rsidRPr="003A77E3" w:rsidRDefault="00E4537D" w:rsidP="00E4537D">
      <w:pPr>
        <w:rPr>
          <w:lang w:val="fr-CH"/>
        </w:rPr>
      </w:pPr>
    </w:p>
    <w:p w14:paraId="0AF93773" w14:textId="77777777" w:rsidR="00E4537D" w:rsidRDefault="00E4537D" w:rsidP="002D57B0">
      <w:pPr>
        <w:pStyle w:val="Heading3"/>
        <w:rPr>
          <w:lang w:val="fr-CH"/>
        </w:rPr>
      </w:pPr>
      <w:bookmarkStart w:id="68" w:name="_Toc99290768"/>
      <w:r>
        <w:rPr>
          <w:lang w:val="fr-CH"/>
        </w:rPr>
        <w:lastRenderedPageBreak/>
        <w:t>Standford campus map</w:t>
      </w:r>
      <w:bookmarkEnd w:id="68"/>
    </w:p>
    <w:p w14:paraId="15D0EC81" w14:textId="77777777" w:rsidR="00E4537D" w:rsidRPr="00380F98" w:rsidRDefault="00E4537D" w:rsidP="00E4537D">
      <w:pPr>
        <w:rPr>
          <w:lang w:val="fr-CH"/>
        </w:rPr>
      </w:pPr>
      <w:r w:rsidRPr="00380F98">
        <w:rPr>
          <w:noProof/>
          <w:lang w:val="fr-CH"/>
        </w:rPr>
        <w:drawing>
          <wp:inline distT="0" distB="0" distL="0" distR="0" wp14:anchorId="76C54F1A" wp14:editId="0A789AAD">
            <wp:extent cx="5400040" cy="2851785"/>
            <wp:effectExtent l="0" t="0" r="0" b="571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8"/>
                    <a:stretch>
                      <a:fillRect/>
                    </a:stretch>
                  </pic:blipFill>
                  <pic:spPr>
                    <a:xfrm>
                      <a:off x="0" y="0"/>
                      <a:ext cx="5400040" cy="2851785"/>
                    </a:xfrm>
                    <a:prstGeom prst="rect">
                      <a:avLst/>
                    </a:prstGeom>
                  </pic:spPr>
                </pic:pic>
              </a:graphicData>
            </a:graphic>
          </wp:inline>
        </w:drawing>
      </w:r>
    </w:p>
    <w:p w14:paraId="0B0DCD69" w14:textId="77777777" w:rsidR="00E4537D" w:rsidRDefault="00E4537D" w:rsidP="00E4537D">
      <w:pPr>
        <w:rPr>
          <w:b/>
          <w:bCs/>
          <w:lang w:val="fr-CH"/>
        </w:rPr>
      </w:pPr>
      <w:r>
        <w:rPr>
          <w:b/>
          <w:bCs/>
          <w:lang w:val="fr-CH"/>
        </w:rPr>
        <w:t>Fonctionnalités</w:t>
      </w:r>
    </w:p>
    <w:p w14:paraId="2B8DDFA1" w14:textId="77777777" w:rsidR="00E4537D" w:rsidRDefault="00E4537D" w:rsidP="00E4537D">
      <w:pPr>
        <w:rPr>
          <w:lang w:val="fr-CH"/>
        </w:rPr>
      </w:pPr>
      <w:r>
        <w:rPr>
          <w:lang w:val="fr-CH"/>
        </w:rPr>
        <w:t>Le carte du campus de standford affichage le tracé des bâtiments ainsi qu’une légende précisant le nom de ceux-ci. Seul l’affichage de la légende varie selon le zoom : affiche seulement les légendes lors d’un affichage rapproché sur les bâtiments.</w:t>
      </w:r>
    </w:p>
    <w:p w14:paraId="7CC8FCF3" w14:textId="1BB458C6" w:rsidR="00E4537D" w:rsidRDefault="00E4537D" w:rsidP="00E4537D">
      <w:pPr>
        <w:rPr>
          <w:lang w:val="fr-CH"/>
        </w:rPr>
      </w:pPr>
      <w:r>
        <w:rPr>
          <w:lang w:val="fr-CH"/>
        </w:rPr>
        <w:t xml:space="preserve">Le site offre un outil de recherche de ressources aux </w:t>
      </w:r>
      <w:r w:rsidR="00CA23EC">
        <w:rPr>
          <w:lang w:val="fr-CH"/>
        </w:rPr>
        <w:t>utilisateurs</w:t>
      </w:r>
      <w:r>
        <w:rPr>
          <w:lang w:val="fr-CH"/>
        </w:rPr>
        <w:t>, un accès à open street view, un outil d’impression et un outil de partages.</w:t>
      </w:r>
    </w:p>
    <w:p w14:paraId="459CF1D6" w14:textId="77777777" w:rsidR="00E4537D" w:rsidRDefault="00E4537D" w:rsidP="00E4537D">
      <w:pPr>
        <w:rPr>
          <w:lang w:val="fr-CH"/>
        </w:rPr>
      </w:pPr>
      <w:r>
        <w:rPr>
          <w:lang w:val="fr-CH"/>
        </w:rPr>
        <w:t>A noter que le menu en bas à droite est un mélange de plusieurs fonctionnalités ce qui peut perdre un nouvel utilisateur : changer de site, accéder à une application offrant les informations sur les navettes et le changement de fond de plan.</w:t>
      </w:r>
    </w:p>
    <w:p w14:paraId="30F66673" w14:textId="77777777" w:rsidR="00E4537D" w:rsidRDefault="00E4537D" w:rsidP="00E4537D">
      <w:pPr>
        <w:rPr>
          <w:b/>
          <w:bCs/>
          <w:lang w:val="fr-CH"/>
        </w:rPr>
      </w:pPr>
      <w:r>
        <w:rPr>
          <w:b/>
          <w:bCs/>
          <w:lang w:val="fr-CH"/>
        </w:rPr>
        <w:t>Technologies</w:t>
      </w:r>
    </w:p>
    <w:p w14:paraId="77C51D18" w14:textId="77777777" w:rsidR="00E4537D" w:rsidRDefault="00E4537D" w:rsidP="00E4537D">
      <w:pPr>
        <w:rPr>
          <w:lang w:val="fr-CH"/>
        </w:rPr>
      </w:pPr>
      <w:r w:rsidRPr="00B97661">
        <w:rPr>
          <w:lang w:val="fr-CH"/>
        </w:rPr>
        <w:t>L’application web utilise l’api google ma</w:t>
      </w:r>
      <w:r>
        <w:rPr>
          <w:lang w:val="fr-CH"/>
        </w:rPr>
        <w:t>ps pour l’affichage de la carte.</w:t>
      </w:r>
    </w:p>
    <w:p w14:paraId="5FFA2152" w14:textId="77777777" w:rsidR="00E4537D" w:rsidRDefault="00E4537D" w:rsidP="00E4537D">
      <w:pPr>
        <w:rPr>
          <w:lang w:val="fr-CH"/>
        </w:rPr>
      </w:pPr>
    </w:p>
    <w:p w14:paraId="19DD2D85" w14:textId="55D345ED" w:rsidR="00E4537D" w:rsidRDefault="00E4537D" w:rsidP="002D57B0">
      <w:pPr>
        <w:pStyle w:val="Heading3"/>
        <w:rPr>
          <w:lang w:val="fr-CH"/>
        </w:rPr>
      </w:pPr>
      <w:bookmarkStart w:id="69" w:name="_Toc99290769"/>
      <w:r>
        <w:rPr>
          <w:lang w:val="fr-CH"/>
        </w:rPr>
        <w:lastRenderedPageBreak/>
        <w:t xml:space="preserve">Aéroport de </w:t>
      </w:r>
      <w:ins w:id="70" w:author="Yves Chevallier" w:date="2022-03-30T22:18:00Z">
        <w:r w:rsidR="008521E6">
          <w:rPr>
            <w:lang w:val="fr-CH"/>
          </w:rPr>
          <w:t>Z</w:t>
        </w:r>
      </w:ins>
      <w:del w:id="71" w:author="Yves Chevallier" w:date="2022-03-30T22:18:00Z">
        <w:r w:rsidDel="008521E6">
          <w:rPr>
            <w:lang w:val="fr-CH"/>
          </w:rPr>
          <w:delText>z</w:delText>
        </w:r>
      </w:del>
      <w:r>
        <w:rPr>
          <w:lang w:val="fr-CH"/>
        </w:rPr>
        <w:t>urich</w:t>
      </w:r>
      <w:bookmarkEnd w:id="69"/>
    </w:p>
    <w:p w14:paraId="5527FBEA" w14:textId="77777777" w:rsidR="00E4537D" w:rsidRPr="00F64A4F" w:rsidRDefault="00E4537D" w:rsidP="00E4537D">
      <w:pPr>
        <w:rPr>
          <w:lang w:val="fr-CH"/>
        </w:rPr>
      </w:pPr>
      <w:r w:rsidRPr="00F64A4F">
        <w:rPr>
          <w:noProof/>
          <w:lang w:val="fr-CH"/>
        </w:rPr>
        <w:drawing>
          <wp:inline distT="0" distB="0" distL="0" distR="0" wp14:anchorId="4FD286A2" wp14:editId="5A83DFFF">
            <wp:extent cx="5400040" cy="286067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stretch>
                      <a:fillRect/>
                    </a:stretch>
                  </pic:blipFill>
                  <pic:spPr>
                    <a:xfrm>
                      <a:off x="0" y="0"/>
                      <a:ext cx="5400040" cy="2860675"/>
                    </a:xfrm>
                    <a:prstGeom prst="rect">
                      <a:avLst/>
                    </a:prstGeom>
                  </pic:spPr>
                </pic:pic>
              </a:graphicData>
            </a:graphic>
          </wp:inline>
        </w:drawing>
      </w:r>
    </w:p>
    <w:p w14:paraId="79F82D7A" w14:textId="77777777" w:rsidR="00E4537D" w:rsidRPr="00F64A4F" w:rsidRDefault="00E4537D" w:rsidP="00E4537D">
      <w:pPr>
        <w:rPr>
          <w:b/>
          <w:bCs/>
          <w:lang w:val="fr-CH"/>
        </w:rPr>
      </w:pPr>
      <w:r w:rsidRPr="00F64A4F">
        <w:rPr>
          <w:b/>
          <w:bCs/>
          <w:lang w:val="fr-CH"/>
        </w:rPr>
        <w:t>Fonctionnalités</w:t>
      </w:r>
    </w:p>
    <w:p w14:paraId="40F5899F" w14:textId="01A7BBC2" w:rsidR="00E4537D" w:rsidRDefault="00E4537D" w:rsidP="00E4537D">
      <w:pPr>
        <w:rPr>
          <w:lang w:val="fr-CH"/>
        </w:rPr>
      </w:pPr>
      <w:r>
        <w:rPr>
          <w:lang w:val="fr-CH"/>
        </w:rPr>
        <w:t xml:space="preserve">L’aéroport de </w:t>
      </w:r>
      <w:ins w:id="72" w:author="Yves Chevallier" w:date="2022-03-30T22:18:00Z">
        <w:r w:rsidR="008521E6">
          <w:rPr>
            <w:lang w:val="fr-CH"/>
          </w:rPr>
          <w:t>Z</w:t>
        </w:r>
      </w:ins>
      <w:del w:id="73" w:author="Yves Chevallier" w:date="2022-03-30T22:18:00Z">
        <w:r w:rsidDel="008521E6">
          <w:rPr>
            <w:lang w:val="fr-CH"/>
          </w:rPr>
          <w:delText>z</w:delText>
        </w:r>
      </w:del>
      <w:r>
        <w:rPr>
          <w:lang w:val="fr-CH"/>
        </w:rPr>
        <w:t>urich offre un plan non géoréférencé en 3d isométrique</w:t>
      </w:r>
      <w:ins w:id="74" w:author="Yves Chevallier" w:date="2022-03-30T22:18:00Z">
        <w:r w:rsidR="008521E6">
          <w:rPr>
            <w:lang w:val="fr-CH"/>
          </w:rPr>
          <w:t>s</w:t>
        </w:r>
      </w:ins>
      <w:r>
        <w:rPr>
          <w:lang w:val="fr-CH"/>
        </w:rPr>
        <w:t>. Les différents point</w:t>
      </w:r>
      <w:ins w:id="75" w:author="Yves Chevallier" w:date="2022-03-30T22:18:00Z">
        <w:r w:rsidR="008521E6">
          <w:rPr>
            <w:lang w:val="fr-CH"/>
          </w:rPr>
          <w:t>s</w:t>
        </w:r>
      </w:ins>
      <w:r>
        <w:rPr>
          <w:lang w:val="fr-CH"/>
        </w:rPr>
        <w:t xml:space="preserve"> d’intérêts affichés varie</w:t>
      </w:r>
      <w:ins w:id="76" w:author="Yves Chevallier" w:date="2022-03-30T22:18:00Z">
        <w:r w:rsidR="008521E6">
          <w:rPr>
            <w:lang w:val="fr-CH"/>
          </w:rPr>
          <w:t>nt</w:t>
        </w:r>
      </w:ins>
      <w:r>
        <w:rPr>
          <w:lang w:val="fr-CH"/>
        </w:rPr>
        <w:t xml:space="preserve"> en fonction du zoom. L’application offre un outil de recherche avec des suggestion</w:t>
      </w:r>
      <w:ins w:id="77" w:author="Yves Chevallier" w:date="2022-03-30T22:18:00Z">
        <w:r w:rsidR="008521E6">
          <w:rPr>
            <w:lang w:val="fr-CH"/>
          </w:rPr>
          <w:t>s</w:t>
        </w:r>
      </w:ins>
      <w:r>
        <w:rPr>
          <w:lang w:val="fr-CH"/>
        </w:rPr>
        <w:t xml:space="preserve"> par thème. On peut aussi changer le fond du plan en fonction de l’étage.</w:t>
      </w:r>
    </w:p>
    <w:p w14:paraId="26AD6C9C" w14:textId="77777777" w:rsidR="00E4537D" w:rsidRDefault="00E4537D" w:rsidP="00E4537D">
      <w:pPr>
        <w:rPr>
          <w:lang w:val="fr-CH"/>
        </w:rPr>
      </w:pPr>
      <w:r>
        <w:rPr>
          <w:lang w:val="fr-CH"/>
        </w:rPr>
        <w:t>Le plan ne sert que pour l’orientation des voyageurs et est donc pauvre en fonctionnalités annexe.</w:t>
      </w:r>
    </w:p>
    <w:p w14:paraId="662C59F6" w14:textId="77777777" w:rsidR="00E4537D" w:rsidRDefault="00E4537D" w:rsidP="00E4537D">
      <w:pPr>
        <w:rPr>
          <w:b/>
          <w:bCs/>
          <w:lang w:val="fr-CH"/>
        </w:rPr>
      </w:pPr>
      <w:r>
        <w:rPr>
          <w:lang w:val="fr-CH"/>
        </w:rPr>
        <w:t xml:space="preserve"> </w:t>
      </w:r>
      <w:r w:rsidRPr="00F64A4F">
        <w:rPr>
          <w:b/>
          <w:bCs/>
          <w:lang w:val="fr-CH"/>
        </w:rPr>
        <w:t>Technologies</w:t>
      </w:r>
    </w:p>
    <w:p w14:paraId="4E842289" w14:textId="77777777" w:rsidR="00E4537D" w:rsidRPr="00B97661" w:rsidRDefault="00E4537D" w:rsidP="00E4537D">
      <w:pPr>
        <w:rPr>
          <w:lang w:val="fr-CH"/>
        </w:rPr>
      </w:pPr>
      <w:r>
        <w:rPr>
          <w:lang w:val="fr-CH"/>
        </w:rPr>
        <w:t>Le site utilise le framework réactif  React js, ainsi que le module bundler webpack.  Les plans sont des images bitmap (pixellisé).</w:t>
      </w:r>
    </w:p>
    <w:p w14:paraId="6ACF3D0F" w14:textId="77777777" w:rsidR="00E4537D" w:rsidRDefault="00E4537D" w:rsidP="002D57B0">
      <w:pPr>
        <w:pStyle w:val="Heading3"/>
        <w:rPr>
          <w:lang w:val="fr-CH"/>
        </w:rPr>
      </w:pPr>
      <w:bookmarkStart w:id="78" w:name="_Toc99290771"/>
      <w:r>
        <w:rPr>
          <w:lang w:val="fr-CH"/>
        </w:rPr>
        <w:t>Conclusion de l’analyse de système existant</w:t>
      </w:r>
      <w:bookmarkEnd w:id="78"/>
    </w:p>
    <w:p w14:paraId="2B664D14" w14:textId="77777777" w:rsidR="00E4537D" w:rsidRDefault="00E4537D" w:rsidP="00E4537D">
      <w:pPr>
        <w:rPr>
          <w:lang w:val="fr-CH"/>
        </w:rPr>
      </w:pPr>
      <w:r>
        <w:rPr>
          <w:lang w:val="fr-CH"/>
        </w:rPr>
        <w:t xml:space="preserve">On peut distinguer deux types d’application : des plans interactifs qui aides des utilisateurs à s’orienter et les Géoportails qui fournissent des informations géographiques voire construire des nouvelles informations à l’aide d’outils de dessin vectorielle. </w:t>
      </w:r>
    </w:p>
    <w:p w14:paraId="0EA7D003" w14:textId="77777777" w:rsidR="00E4537D" w:rsidRDefault="00E4537D" w:rsidP="00E4537D">
      <w:pPr>
        <w:rPr>
          <w:lang w:val="fr-CH"/>
        </w:rPr>
      </w:pPr>
      <w:r>
        <w:rPr>
          <w:lang w:val="fr-CH"/>
        </w:rPr>
        <w:t xml:space="preserve">Cette distinction a été faite par l’EPFL qui sépare sur deux sous-domaines différents les deux types d’application. </w:t>
      </w:r>
    </w:p>
    <w:p w14:paraId="56E3AB1A" w14:textId="5F42DDC3" w:rsidR="00E4537D" w:rsidRPr="00440FA9" w:rsidRDefault="00CA23EC" w:rsidP="00E4537D">
      <w:pPr>
        <w:rPr>
          <w:lang w:val="fr-CH"/>
        </w:rPr>
      </w:pPr>
      <w:r>
        <w:rPr>
          <w:lang w:val="fr-CH"/>
        </w:rPr>
        <w:t>Les technologies utilisées</w:t>
      </w:r>
      <w:r w:rsidR="00E4537D">
        <w:rPr>
          <w:lang w:val="fr-CH"/>
        </w:rPr>
        <w:t xml:space="preserve"> sont aussi différentes : les sites les plus complets utilisent souvent geomapfish alors que les sites les plus simples utilisent plutôt l’api google maps.</w:t>
      </w:r>
    </w:p>
    <w:p w14:paraId="7DE18CB4" w14:textId="36E2468F" w:rsidR="00432E37" w:rsidRDefault="00C77399" w:rsidP="002D57B0">
      <w:pPr>
        <w:pStyle w:val="Heading2"/>
        <w:rPr>
          <w:lang w:val="fr-CH"/>
        </w:rPr>
      </w:pPr>
      <w:bookmarkStart w:id="79" w:name="_Toc99290772"/>
      <w:r>
        <w:rPr>
          <w:noProof/>
          <w:lang w:val="fr-CH"/>
        </w:rPr>
        <w:lastRenderedPageBreak/>
        <w:drawing>
          <wp:anchor distT="0" distB="0" distL="114300" distR="114300" simplePos="0" relativeHeight="251658240" behindDoc="1" locked="0" layoutInCell="1" allowOverlap="1" wp14:anchorId="7C7BE661" wp14:editId="21B9AD53">
            <wp:simplePos x="0" y="0"/>
            <wp:positionH relativeFrom="margin">
              <wp:align>right</wp:align>
            </wp:positionH>
            <wp:positionV relativeFrom="paragraph">
              <wp:posOffset>217805</wp:posOffset>
            </wp:positionV>
            <wp:extent cx="3058160" cy="3058160"/>
            <wp:effectExtent l="0" t="0" r="8890" b="8890"/>
            <wp:wrapTight wrapText="bothSides">
              <wp:wrapPolygon edited="0">
                <wp:start x="0" y="0"/>
                <wp:lineTo x="0" y="21528"/>
                <wp:lineTo x="21528" y="21528"/>
                <wp:lineTo x="2152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8160" cy="3058160"/>
                    </a:xfrm>
                    <a:prstGeom prst="rect">
                      <a:avLst/>
                    </a:prstGeom>
                  </pic:spPr>
                </pic:pic>
              </a:graphicData>
            </a:graphic>
          </wp:anchor>
        </w:drawing>
      </w:r>
      <w:r w:rsidR="00432E37">
        <w:rPr>
          <w:lang w:val="fr-CH"/>
        </w:rPr>
        <w:t>Architecture webGIS</w:t>
      </w:r>
      <w:bookmarkEnd w:id="79"/>
    </w:p>
    <w:p w14:paraId="427319CB" w14:textId="1ADAC4B1" w:rsidR="00432E37" w:rsidRPr="00432E37" w:rsidRDefault="00C77399" w:rsidP="00432E37">
      <w:pPr>
        <w:rPr>
          <w:lang w:val="fr-CH"/>
        </w:rPr>
      </w:pPr>
      <w:r>
        <w:rPr>
          <w:lang w:val="fr-CH"/>
        </w:rPr>
        <w:t>Une application webGIS est composé</w:t>
      </w:r>
      <w:ins w:id="80" w:author="Yves Chevallier" w:date="2022-03-30T22:18:00Z">
        <w:r w:rsidR="008521E6">
          <w:rPr>
            <w:lang w:val="fr-CH"/>
          </w:rPr>
          <w:t>e</w:t>
        </w:r>
      </w:ins>
      <w:r>
        <w:rPr>
          <w:lang w:val="fr-CH"/>
        </w:rPr>
        <w:t xml:space="preserve"> côté serveur d’une base de </w:t>
      </w:r>
      <w:r w:rsidR="00CA23EC">
        <w:rPr>
          <w:lang w:val="fr-CH"/>
        </w:rPr>
        <w:t>données</w:t>
      </w:r>
      <w:r>
        <w:rPr>
          <w:lang w:val="fr-CH"/>
        </w:rPr>
        <w:t xml:space="preserve"> stockant les données géographiques, un serveur cartographique</w:t>
      </w:r>
      <w:r w:rsidR="0037525E">
        <w:rPr>
          <w:lang w:val="fr-CH"/>
        </w:rPr>
        <w:t xml:space="preserve"> qui gère et distribue </w:t>
      </w:r>
      <w:r w:rsidR="001110A3">
        <w:rPr>
          <w:lang w:val="fr-CH"/>
        </w:rPr>
        <w:t>l</w:t>
      </w:r>
      <w:r w:rsidR="00CA23EC">
        <w:rPr>
          <w:lang w:val="fr-CH"/>
        </w:rPr>
        <w:t>es données géographiques</w:t>
      </w:r>
      <w:r w:rsidR="00E85810">
        <w:rPr>
          <w:lang w:val="fr-CH"/>
        </w:rPr>
        <w:t xml:space="preserve">. </w:t>
      </w:r>
      <w:r w:rsidR="001110A3">
        <w:rPr>
          <w:lang w:val="fr-CH"/>
        </w:rPr>
        <w:t>La distribution se fait à l’aide des protocoles</w:t>
      </w:r>
      <w:r w:rsidR="00E85810">
        <w:rPr>
          <w:lang w:val="fr-CH"/>
        </w:rPr>
        <w:t xml:space="preserve"> WMS/WMTS/WFS. F</w:t>
      </w:r>
      <w:r w:rsidR="0037525E">
        <w:rPr>
          <w:lang w:val="fr-CH"/>
        </w:rPr>
        <w:t>inalement un serveur web envoie la page et les données géographique au client.</w:t>
      </w:r>
    </w:p>
    <w:p w14:paraId="275B5E4F" w14:textId="7D92A56F" w:rsidR="00361405" w:rsidRDefault="00361405" w:rsidP="002D57B0">
      <w:pPr>
        <w:pStyle w:val="Heading2"/>
        <w:rPr>
          <w:lang w:val="fr-CH"/>
        </w:rPr>
      </w:pPr>
      <w:bookmarkStart w:id="81" w:name="_Toc99290773"/>
      <w:r>
        <w:rPr>
          <w:lang w:val="fr-CH"/>
        </w:rPr>
        <w:t>Technologies</w:t>
      </w:r>
      <w:bookmarkEnd w:id="81"/>
    </w:p>
    <w:p w14:paraId="1A3CE8D3" w14:textId="50FF7107" w:rsidR="00FA6B45" w:rsidRDefault="006D4B44" w:rsidP="00FA6B45">
      <w:pPr>
        <w:pStyle w:val="Heading3"/>
        <w:rPr>
          <w:lang w:val="fr-CH"/>
        </w:rPr>
      </w:pPr>
      <w:bookmarkStart w:id="82" w:name="_Toc99290774"/>
      <w:r>
        <w:rPr>
          <w:lang w:val="fr-CH"/>
        </w:rPr>
        <w:t>O</w:t>
      </w:r>
      <w:r w:rsidR="00FA6B45">
        <w:rPr>
          <w:lang w:val="fr-CH"/>
        </w:rPr>
        <w:t>penlayers</w:t>
      </w:r>
      <w:bookmarkEnd w:id="82"/>
    </w:p>
    <w:p w14:paraId="1F53AE3F" w14:textId="05406B23" w:rsidR="00FA6B45" w:rsidRDefault="00FA6B45" w:rsidP="00FA6B45">
      <w:pPr>
        <w:rPr>
          <w:lang w:val="fr-CH"/>
        </w:rPr>
      </w:pPr>
      <w:r>
        <w:rPr>
          <w:lang w:val="fr-CH"/>
        </w:rPr>
        <w:t xml:space="preserve">Openlayer est une librairie </w:t>
      </w:r>
      <w:ins w:id="83" w:author="Yves Chevallier" w:date="2022-03-30T22:18:00Z">
        <w:r w:rsidR="008521E6">
          <w:rPr>
            <w:lang w:val="fr-CH"/>
          </w:rPr>
          <w:t>JavaS</w:t>
        </w:r>
      </w:ins>
      <w:del w:id="84" w:author="Yves Chevallier" w:date="2022-03-30T22:18:00Z">
        <w:r w:rsidR="006D4B44" w:rsidDel="008521E6">
          <w:rPr>
            <w:lang w:val="fr-CH"/>
          </w:rPr>
          <w:delText>javas</w:delText>
        </w:r>
      </w:del>
      <w:r w:rsidR="006D4B44">
        <w:rPr>
          <w:lang w:val="fr-CH"/>
        </w:rPr>
        <w:t>cript</w:t>
      </w:r>
      <w:r w:rsidR="00D64E46">
        <w:rPr>
          <w:lang w:val="fr-CH"/>
        </w:rPr>
        <w:t xml:space="preserve"> open source</w:t>
      </w:r>
      <w:r w:rsidR="006D4B44">
        <w:rPr>
          <w:lang w:val="fr-CH"/>
        </w:rPr>
        <w:t xml:space="preserve"> qui facilite la mise à disposition de carte dynamique. Elle permet de rajouter facilement </w:t>
      </w:r>
      <w:r w:rsidR="001110A3">
        <w:rPr>
          <w:lang w:val="fr-CH"/>
        </w:rPr>
        <w:t>des calques</w:t>
      </w:r>
      <w:r w:rsidR="006D4B44">
        <w:rPr>
          <w:lang w:val="fr-CH"/>
        </w:rPr>
        <w:t xml:space="preserve"> en dessus d’un fond de carte. </w:t>
      </w:r>
      <w:r w:rsidR="00D64E46">
        <w:rPr>
          <w:lang w:val="fr-CH"/>
        </w:rPr>
        <w:t xml:space="preserve">Elle peut lire plusieurs formats de données comme du geojson ou du </w:t>
      </w:r>
      <w:r w:rsidR="00A25771">
        <w:rPr>
          <w:lang w:val="fr-CH"/>
        </w:rPr>
        <w:t>KML</w:t>
      </w:r>
      <w:r w:rsidR="00D64E46">
        <w:rPr>
          <w:lang w:val="fr-CH"/>
        </w:rPr>
        <w:t xml:space="preserve">. </w:t>
      </w:r>
    </w:p>
    <w:p w14:paraId="2C1A6CC6" w14:textId="1A7B5C07" w:rsidR="006D4B44" w:rsidRDefault="006D4B44" w:rsidP="006D4B44">
      <w:pPr>
        <w:pStyle w:val="Heading3"/>
        <w:rPr>
          <w:lang w:val="fr-CH"/>
        </w:rPr>
      </w:pPr>
      <w:bookmarkStart w:id="85" w:name="_Toc99290775"/>
      <w:r>
        <w:rPr>
          <w:lang w:val="fr-CH"/>
        </w:rPr>
        <w:t>Leaflet</w:t>
      </w:r>
      <w:bookmarkEnd w:id="85"/>
    </w:p>
    <w:p w14:paraId="60AEEDA2" w14:textId="55B86B27" w:rsidR="00815305" w:rsidRDefault="008934CE" w:rsidP="00815305">
      <w:pPr>
        <w:rPr>
          <w:lang w:val="fr-CH"/>
        </w:rPr>
      </w:pPr>
      <w:r>
        <w:rPr>
          <w:lang w:val="fr-CH"/>
        </w:rPr>
        <w:t xml:space="preserve">Leaflet est une librairie open source concurrente à openlayers. </w:t>
      </w:r>
      <w:r w:rsidR="00815305">
        <w:rPr>
          <w:lang w:val="fr-CH"/>
        </w:rPr>
        <w:t>Elle est plus simple d’utilisation et légère</w:t>
      </w:r>
      <w:ins w:id="86" w:author="Yves Chevallier" w:date="2022-03-30T22:18:00Z">
        <w:r w:rsidR="008521E6">
          <w:rPr>
            <w:lang w:val="fr-CH"/>
          </w:rPr>
          <w:t>,</w:t>
        </w:r>
      </w:ins>
      <w:r w:rsidR="00815305">
        <w:rPr>
          <w:lang w:val="fr-CH"/>
        </w:rPr>
        <w:t xml:space="preserve"> mais moins complète que openlayers. </w:t>
      </w:r>
      <w:r w:rsidR="00A25771">
        <w:rPr>
          <w:lang w:val="fr-CH"/>
        </w:rPr>
        <w:t xml:space="preserve"> On peut rajouter des plugins à la librairie.</w:t>
      </w:r>
    </w:p>
    <w:p w14:paraId="18520084" w14:textId="2C1FF2B6" w:rsidR="006D4B44" w:rsidRDefault="006D4B44" w:rsidP="00815305">
      <w:pPr>
        <w:pStyle w:val="Heading3"/>
        <w:rPr>
          <w:lang w:val="fr-CH"/>
        </w:rPr>
      </w:pPr>
      <w:bookmarkStart w:id="87" w:name="_Toc99290776"/>
      <w:r>
        <w:rPr>
          <w:lang w:val="fr-CH"/>
        </w:rPr>
        <w:t>Google maps API</w:t>
      </w:r>
      <w:bookmarkEnd w:id="87"/>
    </w:p>
    <w:p w14:paraId="48D955DC" w14:textId="5FA4F7C6" w:rsidR="006D4B44" w:rsidRPr="006D4B44" w:rsidRDefault="00A25771" w:rsidP="006D4B44">
      <w:pPr>
        <w:rPr>
          <w:lang w:val="fr-CH"/>
        </w:rPr>
      </w:pPr>
      <w:r>
        <w:rPr>
          <w:lang w:val="fr-CH"/>
        </w:rPr>
        <w:t>L’API de google maps n’est pas open source et peu être payant. Elle n’offre pas la possibilité  de rajouter des calques au fond de carte.</w:t>
      </w:r>
    </w:p>
    <w:p w14:paraId="773DC91F" w14:textId="77777777" w:rsidR="00361405" w:rsidRDefault="00361405" w:rsidP="002D57B0">
      <w:pPr>
        <w:pStyle w:val="Heading3"/>
        <w:rPr>
          <w:lang w:val="fr-CH"/>
        </w:rPr>
      </w:pPr>
      <w:bookmarkStart w:id="88" w:name="_Toc99290777"/>
      <w:r>
        <w:rPr>
          <w:lang w:val="fr-CH"/>
        </w:rPr>
        <w:t>GeoMapFish</w:t>
      </w:r>
      <w:bookmarkEnd w:id="88"/>
      <w:r>
        <w:rPr>
          <w:lang w:val="fr-CH"/>
        </w:rPr>
        <w:t xml:space="preserve"> </w:t>
      </w:r>
    </w:p>
    <w:p w14:paraId="1859B4F5" w14:textId="77777777" w:rsidR="00361405" w:rsidRDefault="00361405" w:rsidP="00361405">
      <w:pPr>
        <w:rPr>
          <w:lang w:val="fr-CH"/>
        </w:rPr>
      </w:pPr>
      <w:r>
        <w:rPr>
          <w:lang w:val="fr-CH"/>
        </w:rPr>
        <w:t>GeoMapFish est une technologie open source développé par camptocamp et permet de faciliter la construction de système d’information géographique pour le web (webSIG). Il est composé de ngeo pour le front-end (</w:t>
      </w:r>
      <w:r w:rsidRPr="007F5DCA">
        <w:rPr>
          <w:lang w:val="fr-CH"/>
        </w:rPr>
        <w:t>https://github.com/camptocamp/ngeo/</w:t>
      </w:r>
      <w:r>
        <w:rPr>
          <w:lang w:val="fr-CH"/>
        </w:rPr>
        <w:t>) et de c2cgeoportal (</w:t>
      </w:r>
      <w:r w:rsidRPr="007F5DCA">
        <w:rPr>
          <w:lang w:val="fr-CH"/>
        </w:rPr>
        <w:t>https://github.com/camptocamp/c2cgeoportal/</w:t>
      </w:r>
      <w:r>
        <w:rPr>
          <w:lang w:val="fr-CH"/>
        </w:rPr>
        <w:t>) pour le back-end.</w:t>
      </w:r>
    </w:p>
    <w:p w14:paraId="447FD6DF" w14:textId="1DD8D952" w:rsidR="00361405" w:rsidRDefault="00361405" w:rsidP="00361405">
      <w:pPr>
        <w:rPr>
          <w:lang w:val="fr-CH"/>
        </w:rPr>
      </w:pPr>
      <w:r>
        <w:rPr>
          <w:lang w:val="fr-CH"/>
        </w:rPr>
        <w:t xml:space="preserve">Ngeo est une librairie </w:t>
      </w:r>
      <w:ins w:id="89" w:author="Yves Chevallier" w:date="2022-03-30T22:18:00Z">
        <w:r w:rsidR="008521E6">
          <w:rPr>
            <w:lang w:val="fr-CH"/>
          </w:rPr>
          <w:t>JavaS</w:t>
        </w:r>
      </w:ins>
      <w:del w:id="90" w:author="Yves Chevallier" w:date="2022-03-30T22:18:00Z">
        <w:r w:rsidDel="008521E6">
          <w:rPr>
            <w:lang w:val="fr-CH"/>
          </w:rPr>
          <w:delText>javas</w:delText>
        </w:r>
      </w:del>
      <w:r>
        <w:rPr>
          <w:lang w:val="fr-CH"/>
        </w:rPr>
        <w:t xml:space="preserve">cript qui facilite le développement d’application basé sur le framework réactif Angular Js et l’api openLayers. Elle utilise aussi webpack comme module bundler. </w:t>
      </w:r>
    </w:p>
    <w:p w14:paraId="1BB61CAB" w14:textId="2B8A848E" w:rsidR="00A25771" w:rsidRDefault="00361405" w:rsidP="00361405">
      <w:pPr>
        <w:rPr>
          <w:lang w:val="fr-CH"/>
        </w:rPr>
      </w:pPr>
      <w:r>
        <w:rPr>
          <w:lang w:val="fr-CH"/>
        </w:rPr>
        <w:t>C2cGeoportal est la partie serveur construit</w:t>
      </w:r>
      <w:ins w:id="91" w:author="Yves Chevallier" w:date="2022-03-30T22:19:00Z">
        <w:r w:rsidR="008521E6">
          <w:rPr>
            <w:lang w:val="fr-CH"/>
          </w:rPr>
          <w:t>e</w:t>
        </w:r>
      </w:ins>
      <w:r>
        <w:rPr>
          <w:lang w:val="fr-CH"/>
        </w:rPr>
        <w:t xml:space="preserve"> à partir d’une image </w:t>
      </w:r>
      <w:del w:id="92" w:author="Yves Chevallier" w:date="2022-03-30T22:25:00Z">
        <w:r w:rsidDel="00375B15">
          <w:rPr>
            <w:lang w:val="fr-CH"/>
          </w:rPr>
          <w:delText>docker</w:delText>
        </w:r>
      </w:del>
      <w:ins w:id="93" w:author="Yves Chevallier" w:date="2022-03-30T22:25:00Z">
        <w:r w:rsidR="00375B15">
          <w:rPr>
            <w:lang w:val="fr-CH"/>
          </w:rPr>
          <w:t>D</w:t>
        </w:r>
        <w:r w:rsidR="00375B15">
          <w:rPr>
            <w:lang w:val="fr-CH"/>
          </w:rPr>
          <w:t>ocker</w:t>
        </w:r>
      </w:ins>
      <w:r w:rsidR="00876AD8">
        <w:rPr>
          <w:lang w:val="fr-CH"/>
        </w:rPr>
        <w:t>. Il faut avoir une connaissance en Python pour l’utiliser.</w:t>
      </w:r>
    </w:p>
    <w:p w14:paraId="12D8E5AA" w14:textId="07CA82CB" w:rsidR="00432E37" w:rsidRDefault="001A15E2" w:rsidP="00432E37">
      <w:pPr>
        <w:pStyle w:val="Heading3"/>
        <w:rPr>
          <w:lang w:val="fr-CH"/>
        </w:rPr>
      </w:pPr>
      <w:bookmarkStart w:id="94" w:name="_Toc99290778"/>
      <w:r>
        <w:rPr>
          <w:lang w:val="fr-CH"/>
        </w:rPr>
        <w:t>Serveur cartographique</w:t>
      </w:r>
      <w:bookmarkEnd w:id="94"/>
    </w:p>
    <w:p w14:paraId="7F084896" w14:textId="5DE15F51" w:rsidR="001A15E2" w:rsidRDefault="001A15E2" w:rsidP="001A15E2">
      <w:pPr>
        <w:rPr>
          <w:lang w:val="fr-CH"/>
        </w:rPr>
      </w:pPr>
      <w:r>
        <w:rPr>
          <w:lang w:val="fr-CH"/>
        </w:rPr>
        <w:t>Qgis server est un serveur cartographique open source gérant les protocoles WMS WFS et WCS écrit en c++.</w:t>
      </w:r>
    </w:p>
    <w:p w14:paraId="2A12A13C" w14:textId="6193DB6D" w:rsidR="00EB33C9" w:rsidRDefault="00EB33C9" w:rsidP="001A15E2">
      <w:pPr>
        <w:rPr>
          <w:lang w:val="fr-CH"/>
        </w:rPr>
      </w:pPr>
      <w:r>
        <w:rPr>
          <w:lang w:val="fr-CH"/>
        </w:rPr>
        <w:t>ArcGIS server est un composant de</w:t>
      </w:r>
      <w:r w:rsidR="00FA44A0">
        <w:rPr>
          <w:lang w:val="fr-CH"/>
        </w:rPr>
        <w:t>l</w:t>
      </w:r>
      <w:ins w:id="95" w:author="Yves Chevallier" w:date="2022-03-30T22:19:00Z">
        <w:r w:rsidR="008521E6">
          <w:rPr>
            <w:lang w:val="fr-CH"/>
          </w:rPr>
          <w:t>à</w:t>
        </w:r>
      </w:ins>
      <w:del w:id="96" w:author="Yves Chevallier" w:date="2022-03-30T22:19:00Z">
        <w:r w:rsidR="00FA44A0" w:rsidDel="008521E6">
          <w:rPr>
            <w:lang w:val="fr-CH"/>
          </w:rPr>
          <w:delText>a</w:delText>
        </w:r>
      </w:del>
      <w:r w:rsidR="00FA44A0">
        <w:rPr>
          <w:lang w:val="fr-CH"/>
        </w:rPr>
        <w:t xml:space="preserve"> suite</w:t>
      </w:r>
      <w:r>
        <w:rPr>
          <w:lang w:val="fr-CH"/>
        </w:rPr>
        <w:t xml:space="preserve"> </w:t>
      </w:r>
      <w:r w:rsidR="00FA44A0">
        <w:rPr>
          <w:lang w:val="fr-CH"/>
        </w:rPr>
        <w:t>ArcGIS entreprise. Ce logiciel est propriétaire et payant</w:t>
      </w:r>
      <w:del w:id="97" w:author="Yves Chevallier" w:date="2022-03-30T22:19:00Z">
        <w:r w:rsidR="00FA44A0" w:rsidDel="008521E6">
          <w:rPr>
            <w:lang w:val="fr-CH"/>
          </w:rPr>
          <w:delText>e</w:delText>
        </w:r>
      </w:del>
      <w:r w:rsidR="00FA44A0">
        <w:rPr>
          <w:lang w:val="fr-CH"/>
        </w:rPr>
        <w:t>.</w:t>
      </w:r>
    </w:p>
    <w:p w14:paraId="6789B9AD" w14:textId="256C9A9E" w:rsidR="00FA44A0" w:rsidRDefault="00FA44A0" w:rsidP="001A15E2">
      <w:pPr>
        <w:rPr>
          <w:lang w:val="fr-CH"/>
        </w:rPr>
      </w:pPr>
      <w:r>
        <w:rPr>
          <w:lang w:val="fr-CH"/>
        </w:rPr>
        <w:lastRenderedPageBreak/>
        <w:t>Geoserver est un serveur cartographique open source écrit en java</w:t>
      </w:r>
      <w:r w:rsidR="004F2CF4">
        <w:rPr>
          <w:lang w:val="fr-CH"/>
        </w:rPr>
        <w:t>. Il intègre la librairie openlayers.</w:t>
      </w:r>
    </w:p>
    <w:p w14:paraId="52746215" w14:textId="76C71CBA" w:rsidR="004F2CF4" w:rsidRPr="001A15E2" w:rsidRDefault="004F2CF4" w:rsidP="001A15E2">
      <w:pPr>
        <w:rPr>
          <w:lang w:val="fr-CH"/>
        </w:rPr>
      </w:pPr>
      <w:r>
        <w:rPr>
          <w:lang w:val="fr-CH"/>
        </w:rPr>
        <w:t xml:space="preserve">Mapserver est le premier serveur cartographique. Il supporte les protocoles WMS WFS et WCS </w:t>
      </w:r>
    </w:p>
    <w:p w14:paraId="64728D85" w14:textId="4FA5F3A5" w:rsidR="00204A94" w:rsidRDefault="00204A94" w:rsidP="00204A94">
      <w:pPr>
        <w:pStyle w:val="Heading3"/>
        <w:rPr>
          <w:lang w:val="fr-CH"/>
        </w:rPr>
      </w:pPr>
      <w:bookmarkStart w:id="98" w:name="_Toc99290779"/>
      <w:r>
        <w:rPr>
          <w:lang w:val="fr-CH"/>
        </w:rPr>
        <w:t>PostGreSQL et PostGIS</w:t>
      </w:r>
      <w:bookmarkEnd w:id="98"/>
    </w:p>
    <w:p w14:paraId="5299A84B" w14:textId="0055C2A3" w:rsidR="00204A94" w:rsidRPr="00204A94" w:rsidRDefault="004F2CF4" w:rsidP="00204A94">
      <w:pPr>
        <w:rPr>
          <w:lang w:val="fr-CH"/>
        </w:rPr>
      </w:pPr>
      <w:r>
        <w:rPr>
          <w:lang w:val="fr-CH"/>
        </w:rPr>
        <w:t>PostGreSQL est une base de données relationnelle open source</w:t>
      </w:r>
      <w:r w:rsidR="008401F1">
        <w:rPr>
          <w:lang w:val="fr-CH"/>
        </w:rPr>
        <w:t>, elle permet de stocker des données géographiques avec l’extension PostGIS. Cette solution est utilisé</w:t>
      </w:r>
      <w:ins w:id="99" w:author="Yves Chevallier" w:date="2022-03-30T22:19:00Z">
        <w:r w:rsidR="008521E6">
          <w:rPr>
            <w:lang w:val="fr-CH"/>
          </w:rPr>
          <w:t>e</w:t>
        </w:r>
      </w:ins>
      <w:r w:rsidR="008401F1">
        <w:rPr>
          <w:lang w:val="fr-CH"/>
        </w:rPr>
        <w:t xml:space="preserve"> par c2cgeoportal.</w:t>
      </w:r>
    </w:p>
    <w:p w14:paraId="41E068A7" w14:textId="443B458D" w:rsidR="00FA6B45" w:rsidRDefault="00FA6B45" w:rsidP="00FA6B45">
      <w:pPr>
        <w:pStyle w:val="Heading2"/>
        <w:rPr>
          <w:lang w:val="fr-CH"/>
        </w:rPr>
      </w:pPr>
      <w:bookmarkStart w:id="100" w:name="_Toc99290780"/>
      <w:r>
        <w:rPr>
          <w:lang w:val="fr-CH"/>
        </w:rPr>
        <w:t>Données existantes à disposition</w:t>
      </w:r>
      <w:bookmarkEnd w:id="100"/>
    </w:p>
    <w:p w14:paraId="30E7F955" w14:textId="6299BFF3" w:rsidR="006D4B44" w:rsidRDefault="00AB1299" w:rsidP="00AB1299">
      <w:pPr>
        <w:pStyle w:val="Heading3"/>
        <w:rPr>
          <w:lang w:val="fr-CH"/>
        </w:rPr>
      </w:pPr>
      <w:bookmarkStart w:id="101" w:name="_Toc99290781"/>
      <w:r>
        <w:rPr>
          <w:lang w:val="fr-CH"/>
        </w:rPr>
        <w:t>Plans</w:t>
      </w:r>
      <w:bookmarkEnd w:id="101"/>
      <w:r>
        <w:rPr>
          <w:lang w:val="fr-CH"/>
        </w:rPr>
        <w:t xml:space="preserve"> </w:t>
      </w:r>
    </w:p>
    <w:p w14:paraId="1AF4F179" w14:textId="4BB6ECB1" w:rsidR="00FA6B45" w:rsidRDefault="00AB1299" w:rsidP="00361405">
      <w:pPr>
        <w:rPr>
          <w:lang w:val="fr-CH"/>
        </w:rPr>
      </w:pPr>
      <w:r>
        <w:rPr>
          <w:lang w:val="fr-CH"/>
        </w:rPr>
        <w:t>Des plans des étages des sites de Cheseaux et St-roch non géoréférencé</w:t>
      </w:r>
      <w:r w:rsidR="00D1731F">
        <w:rPr>
          <w:lang w:val="fr-CH"/>
        </w:rPr>
        <w:t xml:space="preserve"> ont été fournis au format DGW, format propriétaire de AutoCAD. Il faudra les géoréférenc</w:t>
      </w:r>
      <w:ins w:id="102" w:author="Yves Chevallier" w:date="2022-03-30T22:19:00Z">
        <w:r w:rsidR="008521E6">
          <w:rPr>
            <w:lang w:val="fr-CH"/>
          </w:rPr>
          <w:t>er</w:t>
        </w:r>
      </w:ins>
      <w:del w:id="103" w:author="Yves Chevallier" w:date="2022-03-30T22:19:00Z">
        <w:r w:rsidR="00D1731F" w:rsidDel="008521E6">
          <w:rPr>
            <w:lang w:val="fr-CH"/>
          </w:rPr>
          <w:delText>é</w:delText>
        </w:r>
      </w:del>
      <w:r w:rsidR="00D1731F">
        <w:rPr>
          <w:lang w:val="fr-CH"/>
        </w:rPr>
        <w:t xml:space="preserve"> à l’aide d’un logiciel GIS dans une projection compatible avec les technologies </w:t>
      </w:r>
      <w:r w:rsidR="001110A3">
        <w:rPr>
          <w:lang w:val="fr-CH"/>
        </w:rPr>
        <w:t>choisis</w:t>
      </w:r>
      <w:r w:rsidR="00D1731F">
        <w:rPr>
          <w:lang w:val="fr-CH"/>
        </w:rPr>
        <w:t xml:space="preserve"> à l’aide d’une transformation de Helmert.</w:t>
      </w:r>
    </w:p>
    <w:p w14:paraId="25005939" w14:textId="78A42696" w:rsidR="00432E37" w:rsidRDefault="00432E37" w:rsidP="00432E37">
      <w:pPr>
        <w:pStyle w:val="Heading3"/>
        <w:rPr>
          <w:lang w:val="fr-CH"/>
        </w:rPr>
      </w:pPr>
      <w:bookmarkStart w:id="104" w:name="_Toc99290782"/>
      <w:r>
        <w:rPr>
          <w:lang w:val="fr-CH"/>
        </w:rPr>
        <w:t>Serveur LDAP</w:t>
      </w:r>
      <w:bookmarkEnd w:id="104"/>
    </w:p>
    <w:p w14:paraId="4C695129" w14:textId="5B3417B2" w:rsidR="00432E37" w:rsidRPr="00432E37" w:rsidRDefault="00432E37" w:rsidP="00432E37">
      <w:pPr>
        <w:rPr>
          <w:lang w:val="fr-CH"/>
        </w:rPr>
      </w:pPr>
      <w:r>
        <w:rPr>
          <w:lang w:val="fr-CH"/>
        </w:rPr>
        <w:t>Le serveur LDAP de la HEIG-VD peut fournir des informations sur certaines ressources.</w:t>
      </w:r>
    </w:p>
    <w:p w14:paraId="47807D7F" w14:textId="75696C8E" w:rsidR="00361405" w:rsidRDefault="002D57B0" w:rsidP="002D57B0">
      <w:pPr>
        <w:pStyle w:val="Heading2"/>
        <w:rPr>
          <w:lang w:val="fr-CH"/>
        </w:rPr>
      </w:pPr>
      <w:bookmarkStart w:id="105" w:name="_Toc99290783"/>
      <w:r>
        <w:rPr>
          <w:lang w:val="fr-CH"/>
        </w:rPr>
        <w:t>Solution</w:t>
      </w:r>
      <w:bookmarkEnd w:id="105"/>
    </w:p>
    <w:p w14:paraId="687673C0" w14:textId="389B4BEB" w:rsidR="009B6AF9" w:rsidRDefault="009B6AF9" w:rsidP="009B6AF9">
      <w:pPr>
        <w:rPr>
          <w:lang w:val="fr-CH"/>
        </w:rPr>
      </w:pPr>
      <w:r>
        <w:rPr>
          <w:lang w:val="fr-CH"/>
        </w:rPr>
        <w:t>La solution consiste en une application web qui mettra à disposition une visualisation des plans des sites de la HEIG-VD</w:t>
      </w:r>
      <w:r w:rsidR="00AB55AC">
        <w:rPr>
          <w:lang w:val="fr-CH"/>
        </w:rPr>
        <w:t xml:space="preserve">. Elle devra fournir rapidement les informations souhaitées à l’utilisateur. </w:t>
      </w:r>
    </w:p>
    <w:p w14:paraId="7640C155" w14:textId="5486D1D6" w:rsidR="000A56AF" w:rsidRDefault="000A56AF" w:rsidP="009B6AF9">
      <w:pPr>
        <w:rPr>
          <w:lang w:val="fr-CH"/>
        </w:rPr>
      </w:pPr>
      <w:r>
        <w:rPr>
          <w:lang w:val="fr-CH"/>
        </w:rPr>
        <w:t xml:space="preserve">Elle sera </w:t>
      </w:r>
      <w:r w:rsidR="001110A3">
        <w:rPr>
          <w:lang w:val="fr-CH"/>
        </w:rPr>
        <w:t>développée</w:t>
      </w:r>
      <w:r>
        <w:rPr>
          <w:lang w:val="fr-CH"/>
        </w:rPr>
        <w:t xml:space="preserve"> à l’aide des outils GeoMapFish : ngeo et c2cgeoportal.</w:t>
      </w:r>
    </w:p>
    <w:p w14:paraId="203E8881" w14:textId="3F01924D" w:rsidR="000A56AF" w:rsidRDefault="000A56AF" w:rsidP="009B6AF9">
      <w:pPr>
        <w:rPr>
          <w:lang w:val="fr-CH"/>
        </w:rPr>
      </w:pPr>
      <w:r>
        <w:rPr>
          <w:lang w:val="fr-CH"/>
        </w:rPr>
        <w:t xml:space="preserve">Elle </w:t>
      </w:r>
      <w:r w:rsidR="00174425">
        <w:rPr>
          <w:lang w:val="fr-CH"/>
        </w:rPr>
        <w:t>doit</w:t>
      </w:r>
      <w:r w:rsidR="00F92939">
        <w:rPr>
          <w:lang w:val="fr-CH"/>
        </w:rPr>
        <w:t xml:space="preserve"> être accessible sur téléphone mobile, tablette et ordinateur (responsive</w:t>
      </w:r>
      <w:r w:rsidR="001110A3">
        <w:rPr>
          <w:lang w:val="fr-CH"/>
        </w:rPr>
        <w:t>), fournir</w:t>
      </w:r>
      <w:r>
        <w:rPr>
          <w:lang w:val="fr-CH"/>
        </w:rPr>
        <w:t xml:space="preserve"> un</w:t>
      </w:r>
      <w:r w:rsidR="0094517D">
        <w:rPr>
          <w:lang w:val="fr-CH"/>
        </w:rPr>
        <w:t xml:space="preserve"> affichage des plans</w:t>
      </w:r>
      <w:r w:rsidR="00F92939">
        <w:rPr>
          <w:lang w:val="fr-CH"/>
        </w:rPr>
        <w:t xml:space="preserve"> pour </w:t>
      </w:r>
      <w:r w:rsidR="00174425">
        <w:rPr>
          <w:lang w:val="fr-CH"/>
        </w:rPr>
        <w:t>chaque étage des sites</w:t>
      </w:r>
      <w:r w:rsidR="00F92939">
        <w:rPr>
          <w:lang w:val="fr-CH"/>
        </w:rPr>
        <w:t xml:space="preserve"> de Cheseau</w:t>
      </w:r>
      <w:r w:rsidR="001110A3">
        <w:rPr>
          <w:lang w:val="fr-CH"/>
        </w:rPr>
        <w:t xml:space="preserve"> et de St-Roch</w:t>
      </w:r>
      <w:r w:rsidR="0094517D">
        <w:rPr>
          <w:lang w:val="fr-CH"/>
        </w:rPr>
        <w:t>,</w:t>
      </w:r>
      <w:r w:rsidR="00F92939">
        <w:rPr>
          <w:lang w:val="fr-CH"/>
        </w:rPr>
        <w:t xml:space="preserve"> fournir des filtres pour modifier l’affichage de l’interface. </w:t>
      </w:r>
    </w:p>
    <w:p w14:paraId="0E526D6E" w14:textId="315C9519" w:rsidR="00F92939" w:rsidRPr="009B6AF9" w:rsidRDefault="00F92939" w:rsidP="009B6AF9">
      <w:pPr>
        <w:rPr>
          <w:lang w:val="fr-CH"/>
        </w:rPr>
      </w:pPr>
      <w:r>
        <w:rPr>
          <w:lang w:val="fr-CH"/>
        </w:rPr>
        <w:t xml:space="preserve">Elle </w:t>
      </w:r>
      <w:r w:rsidR="00174425">
        <w:rPr>
          <w:lang w:val="fr-CH"/>
        </w:rPr>
        <w:t>peut</w:t>
      </w:r>
      <w:r>
        <w:rPr>
          <w:lang w:val="fr-CH"/>
        </w:rPr>
        <w:t xml:space="preserve"> fournir</w:t>
      </w:r>
      <w:r w:rsidR="0010198C">
        <w:rPr>
          <w:lang w:val="fr-CH"/>
        </w:rPr>
        <w:t xml:space="preserve"> des informations sur des ressources,</w:t>
      </w:r>
      <w:r>
        <w:rPr>
          <w:lang w:val="fr-CH"/>
        </w:rPr>
        <w:t xml:space="preserve"> un outil de </w:t>
      </w:r>
      <w:r w:rsidR="008D2676">
        <w:rPr>
          <w:lang w:val="fr-CH"/>
        </w:rPr>
        <w:t>localisation</w:t>
      </w:r>
      <w:r>
        <w:rPr>
          <w:lang w:val="fr-CH"/>
        </w:rPr>
        <w:t xml:space="preserve"> de ressources</w:t>
      </w:r>
      <w:r w:rsidR="008D2676">
        <w:rPr>
          <w:lang w:val="fr-CH"/>
        </w:rPr>
        <w:t xml:space="preserve"> par nom et/ou par critères</w:t>
      </w:r>
      <w:r>
        <w:rPr>
          <w:lang w:val="fr-CH"/>
        </w:rPr>
        <w:t>, un outil d</w:t>
      </w:r>
      <w:r w:rsidR="008D2676">
        <w:rPr>
          <w:lang w:val="fr-CH"/>
        </w:rPr>
        <w:t xml:space="preserve">e plus court </w:t>
      </w:r>
      <w:r>
        <w:rPr>
          <w:lang w:val="fr-CH"/>
        </w:rPr>
        <w:t>itinéraire</w:t>
      </w:r>
      <w:r w:rsidR="008D2676">
        <w:rPr>
          <w:lang w:val="fr-CH"/>
        </w:rPr>
        <w:t xml:space="preserve"> entre deux ressources, un outil de dessin et un outil d’impression.</w:t>
      </w:r>
    </w:p>
    <w:p w14:paraId="2E7851A7" w14:textId="0A10F054" w:rsidR="00931E3B" w:rsidRPr="00096587" w:rsidRDefault="00931E3B" w:rsidP="00D26C70">
      <w:pPr>
        <w:pStyle w:val="Heading1"/>
        <w:rPr>
          <w:lang w:val="fr-CH"/>
        </w:rPr>
      </w:pPr>
      <w:bookmarkStart w:id="106" w:name="_Toc99290784"/>
      <w:r w:rsidRPr="00096587">
        <w:rPr>
          <w:lang w:val="fr-CH"/>
        </w:rPr>
        <w:t>Exigences</w:t>
      </w:r>
      <w:bookmarkEnd w:id="106"/>
    </w:p>
    <w:tbl>
      <w:tblPr>
        <w:tblStyle w:val="TableGrid"/>
        <w:tblW w:w="0" w:type="auto"/>
        <w:tblLook w:val="04A0" w:firstRow="1" w:lastRow="0" w:firstColumn="1" w:lastColumn="0" w:noHBand="0" w:noVBand="1"/>
      </w:tblPr>
      <w:tblGrid>
        <w:gridCol w:w="559"/>
        <w:gridCol w:w="4316"/>
        <w:gridCol w:w="844"/>
        <w:gridCol w:w="846"/>
        <w:gridCol w:w="844"/>
        <w:gridCol w:w="1085"/>
      </w:tblGrid>
      <w:tr w:rsidR="0094517D" w14:paraId="6CEB44AA" w14:textId="77777777" w:rsidTr="003D7F20">
        <w:tc>
          <w:tcPr>
            <w:tcW w:w="559" w:type="dxa"/>
          </w:tcPr>
          <w:p w14:paraId="08F37B84" w14:textId="2ABB3562" w:rsidR="0094517D" w:rsidRPr="0094517D" w:rsidRDefault="0094517D" w:rsidP="00D26C70">
            <w:pPr>
              <w:pStyle w:val="BodyText"/>
              <w:rPr>
                <w:b/>
                <w:bCs/>
                <w:lang w:val="fr-CH"/>
              </w:rPr>
            </w:pPr>
            <w:r w:rsidRPr="0094517D">
              <w:rPr>
                <w:b/>
                <w:bCs/>
                <w:lang w:val="fr-CH"/>
              </w:rPr>
              <w:t>#</w:t>
            </w:r>
          </w:p>
        </w:tc>
        <w:tc>
          <w:tcPr>
            <w:tcW w:w="4316" w:type="dxa"/>
          </w:tcPr>
          <w:p w14:paraId="7FD62F5F" w14:textId="52621A22" w:rsidR="0094517D" w:rsidRPr="0094517D" w:rsidRDefault="0094517D" w:rsidP="00D26C70">
            <w:pPr>
              <w:pStyle w:val="BodyText"/>
              <w:rPr>
                <w:b/>
                <w:bCs/>
                <w:lang w:val="fr-CH"/>
              </w:rPr>
            </w:pPr>
            <w:r w:rsidRPr="0094517D">
              <w:rPr>
                <w:b/>
                <w:bCs/>
                <w:lang w:val="fr-CH"/>
              </w:rPr>
              <w:t>Exigence</w:t>
            </w:r>
          </w:p>
        </w:tc>
        <w:tc>
          <w:tcPr>
            <w:tcW w:w="844" w:type="dxa"/>
          </w:tcPr>
          <w:p w14:paraId="56E44719" w14:textId="06E0318E" w:rsidR="0094517D" w:rsidRPr="0094517D" w:rsidRDefault="0094517D" w:rsidP="00D26C70">
            <w:pPr>
              <w:pStyle w:val="BodyText"/>
              <w:rPr>
                <w:b/>
                <w:bCs/>
                <w:lang w:val="fr-CH"/>
              </w:rPr>
            </w:pPr>
            <w:r w:rsidRPr="0094517D">
              <w:rPr>
                <w:b/>
                <w:bCs/>
                <w:lang w:val="fr-CH"/>
              </w:rPr>
              <w:t>Min.</w:t>
            </w:r>
          </w:p>
        </w:tc>
        <w:tc>
          <w:tcPr>
            <w:tcW w:w="846" w:type="dxa"/>
          </w:tcPr>
          <w:p w14:paraId="0E886007" w14:textId="472B9CB1" w:rsidR="0094517D" w:rsidRPr="0094517D" w:rsidRDefault="0094517D" w:rsidP="00D26C70">
            <w:pPr>
              <w:pStyle w:val="BodyText"/>
              <w:rPr>
                <w:b/>
                <w:bCs/>
                <w:lang w:val="fr-CH"/>
              </w:rPr>
            </w:pPr>
            <w:r w:rsidRPr="0094517D">
              <w:rPr>
                <w:b/>
                <w:bCs/>
                <w:lang w:val="fr-CH"/>
              </w:rPr>
              <w:t>Nom</w:t>
            </w:r>
          </w:p>
        </w:tc>
        <w:tc>
          <w:tcPr>
            <w:tcW w:w="844" w:type="dxa"/>
          </w:tcPr>
          <w:p w14:paraId="20D8AD22" w14:textId="58491DBB" w:rsidR="0094517D" w:rsidRPr="0094517D" w:rsidRDefault="0094517D" w:rsidP="00D26C70">
            <w:pPr>
              <w:pStyle w:val="BodyText"/>
              <w:rPr>
                <w:b/>
                <w:bCs/>
                <w:lang w:val="fr-CH"/>
              </w:rPr>
            </w:pPr>
            <w:r w:rsidRPr="0094517D">
              <w:rPr>
                <w:b/>
                <w:bCs/>
                <w:lang w:val="fr-CH"/>
              </w:rPr>
              <w:t>Max</w:t>
            </w:r>
          </w:p>
        </w:tc>
        <w:tc>
          <w:tcPr>
            <w:tcW w:w="1085" w:type="dxa"/>
          </w:tcPr>
          <w:p w14:paraId="3376BADB" w14:textId="3FEEBCF8" w:rsidR="0094517D" w:rsidRPr="0094517D" w:rsidRDefault="0094517D" w:rsidP="00D26C70">
            <w:pPr>
              <w:pStyle w:val="BodyText"/>
              <w:rPr>
                <w:b/>
                <w:bCs/>
                <w:lang w:val="fr-CH"/>
              </w:rPr>
            </w:pPr>
            <w:r w:rsidRPr="0094517D">
              <w:rPr>
                <w:b/>
                <w:bCs/>
                <w:lang w:val="fr-CH"/>
              </w:rPr>
              <w:t>Unité</w:t>
            </w:r>
          </w:p>
        </w:tc>
      </w:tr>
      <w:tr w:rsidR="0094517D" w14:paraId="23857939" w14:textId="77777777" w:rsidTr="003D7F20">
        <w:tc>
          <w:tcPr>
            <w:tcW w:w="559" w:type="dxa"/>
          </w:tcPr>
          <w:p w14:paraId="18B6172F" w14:textId="1E39AA73" w:rsidR="0094517D" w:rsidRDefault="0094517D" w:rsidP="00D26C70">
            <w:pPr>
              <w:pStyle w:val="BodyText"/>
              <w:rPr>
                <w:lang w:val="fr-CH"/>
              </w:rPr>
            </w:pPr>
            <w:r>
              <w:rPr>
                <w:lang w:val="fr-CH"/>
              </w:rPr>
              <w:t>R1</w:t>
            </w:r>
          </w:p>
        </w:tc>
        <w:tc>
          <w:tcPr>
            <w:tcW w:w="4316" w:type="dxa"/>
          </w:tcPr>
          <w:p w14:paraId="1CA42F6E" w14:textId="3EBFD229" w:rsidR="0094517D" w:rsidRDefault="00F92939" w:rsidP="00D26C70">
            <w:pPr>
              <w:pStyle w:val="BodyText"/>
              <w:rPr>
                <w:lang w:val="fr-CH"/>
              </w:rPr>
            </w:pPr>
            <w:r>
              <w:rPr>
                <w:lang w:val="fr-CH"/>
              </w:rPr>
              <w:t>Temps de réponse affichage de la carte</w:t>
            </w:r>
          </w:p>
        </w:tc>
        <w:tc>
          <w:tcPr>
            <w:tcW w:w="844" w:type="dxa"/>
          </w:tcPr>
          <w:p w14:paraId="61BC6221" w14:textId="77777777" w:rsidR="0094517D" w:rsidRDefault="0094517D" w:rsidP="00D26C70">
            <w:pPr>
              <w:pStyle w:val="BodyText"/>
              <w:rPr>
                <w:lang w:val="fr-CH"/>
              </w:rPr>
            </w:pPr>
          </w:p>
        </w:tc>
        <w:tc>
          <w:tcPr>
            <w:tcW w:w="846" w:type="dxa"/>
          </w:tcPr>
          <w:p w14:paraId="130D7DA8" w14:textId="786E78C6" w:rsidR="0094517D" w:rsidRDefault="00F92939" w:rsidP="00D26C70">
            <w:pPr>
              <w:pStyle w:val="BodyText"/>
              <w:rPr>
                <w:lang w:val="fr-CH"/>
              </w:rPr>
            </w:pPr>
            <w:r>
              <w:rPr>
                <w:lang w:val="fr-CH"/>
              </w:rPr>
              <w:t>1</w:t>
            </w:r>
          </w:p>
        </w:tc>
        <w:tc>
          <w:tcPr>
            <w:tcW w:w="844" w:type="dxa"/>
          </w:tcPr>
          <w:p w14:paraId="079A5E91" w14:textId="0D9DC3D5" w:rsidR="0094517D" w:rsidRDefault="00F92939" w:rsidP="00D26C70">
            <w:pPr>
              <w:pStyle w:val="BodyText"/>
              <w:rPr>
                <w:lang w:val="fr-CH"/>
              </w:rPr>
            </w:pPr>
            <w:r>
              <w:rPr>
                <w:lang w:val="fr-CH"/>
              </w:rPr>
              <w:t>3</w:t>
            </w:r>
          </w:p>
        </w:tc>
        <w:tc>
          <w:tcPr>
            <w:tcW w:w="1085" w:type="dxa"/>
          </w:tcPr>
          <w:p w14:paraId="482A8D8F" w14:textId="1C052EF4" w:rsidR="0094517D" w:rsidRDefault="00F92939" w:rsidP="00D26C70">
            <w:pPr>
              <w:pStyle w:val="BodyText"/>
              <w:rPr>
                <w:lang w:val="fr-CH"/>
              </w:rPr>
            </w:pPr>
            <w:r>
              <w:rPr>
                <w:lang w:val="fr-CH"/>
              </w:rPr>
              <w:t>s</w:t>
            </w:r>
          </w:p>
        </w:tc>
      </w:tr>
      <w:tr w:rsidR="0094517D" w14:paraId="1872DABF" w14:textId="77777777" w:rsidTr="003D7F20">
        <w:tc>
          <w:tcPr>
            <w:tcW w:w="559" w:type="dxa"/>
          </w:tcPr>
          <w:p w14:paraId="5288441E" w14:textId="73B0E6A2" w:rsidR="0094517D" w:rsidRDefault="00F92939" w:rsidP="00D26C70">
            <w:pPr>
              <w:pStyle w:val="BodyText"/>
              <w:rPr>
                <w:lang w:val="fr-CH"/>
              </w:rPr>
            </w:pPr>
            <w:r>
              <w:rPr>
                <w:lang w:val="fr-CH"/>
              </w:rPr>
              <w:t>R2</w:t>
            </w:r>
          </w:p>
        </w:tc>
        <w:tc>
          <w:tcPr>
            <w:tcW w:w="4316" w:type="dxa"/>
          </w:tcPr>
          <w:p w14:paraId="50AA0685" w14:textId="6A2A2EFF" w:rsidR="0094517D" w:rsidRDefault="00F92939" w:rsidP="00D26C70">
            <w:pPr>
              <w:pStyle w:val="BodyText"/>
              <w:rPr>
                <w:lang w:val="fr-CH"/>
              </w:rPr>
            </w:pPr>
            <w:r>
              <w:rPr>
                <w:lang w:val="fr-CH"/>
              </w:rPr>
              <w:t>Temps de réponse action utilisateur</w:t>
            </w:r>
          </w:p>
        </w:tc>
        <w:tc>
          <w:tcPr>
            <w:tcW w:w="844" w:type="dxa"/>
          </w:tcPr>
          <w:p w14:paraId="25C8EB11" w14:textId="77777777" w:rsidR="0094517D" w:rsidRDefault="0094517D" w:rsidP="00D26C70">
            <w:pPr>
              <w:pStyle w:val="BodyText"/>
              <w:rPr>
                <w:lang w:val="fr-CH"/>
              </w:rPr>
            </w:pPr>
          </w:p>
        </w:tc>
        <w:tc>
          <w:tcPr>
            <w:tcW w:w="846" w:type="dxa"/>
          </w:tcPr>
          <w:p w14:paraId="27EEC158" w14:textId="0D8E7052" w:rsidR="0094517D" w:rsidRDefault="00F92939" w:rsidP="00D26C70">
            <w:pPr>
              <w:pStyle w:val="BodyText"/>
              <w:rPr>
                <w:lang w:val="fr-CH"/>
              </w:rPr>
            </w:pPr>
            <w:r>
              <w:rPr>
                <w:lang w:val="fr-CH"/>
              </w:rPr>
              <w:t>1</w:t>
            </w:r>
          </w:p>
        </w:tc>
        <w:tc>
          <w:tcPr>
            <w:tcW w:w="844" w:type="dxa"/>
          </w:tcPr>
          <w:p w14:paraId="0D7C2277" w14:textId="3E42D5DA" w:rsidR="0094517D" w:rsidRDefault="00F92939" w:rsidP="00D26C70">
            <w:pPr>
              <w:pStyle w:val="BodyText"/>
              <w:rPr>
                <w:lang w:val="fr-CH"/>
              </w:rPr>
            </w:pPr>
            <w:r>
              <w:rPr>
                <w:lang w:val="fr-CH"/>
              </w:rPr>
              <w:t>2</w:t>
            </w:r>
          </w:p>
        </w:tc>
        <w:tc>
          <w:tcPr>
            <w:tcW w:w="1085" w:type="dxa"/>
          </w:tcPr>
          <w:p w14:paraId="6E42EC5F" w14:textId="685FFE90" w:rsidR="0094517D" w:rsidRDefault="00F92939" w:rsidP="00D26C70">
            <w:pPr>
              <w:pStyle w:val="BodyText"/>
              <w:rPr>
                <w:lang w:val="fr-CH"/>
              </w:rPr>
            </w:pPr>
            <w:del w:id="107" w:author="Yves Chevallier" w:date="2022-03-30T22:25:00Z">
              <w:r w:rsidDel="00375B15">
                <w:rPr>
                  <w:lang w:val="fr-CH"/>
                </w:rPr>
                <w:delText>S</w:delText>
              </w:r>
            </w:del>
            <w:ins w:id="108" w:author="Yves Chevallier" w:date="2022-03-30T22:25:00Z">
              <w:r w:rsidR="00375B15">
                <w:rPr>
                  <w:lang w:val="fr-CH"/>
                </w:rPr>
                <w:t>s</w:t>
              </w:r>
            </w:ins>
          </w:p>
        </w:tc>
      </w:tr>
      <w:tr w:rsidR="0094517D" w14:paraId="33359C55" w14:textId="77777777" w:rsidTr="003D7F20">
        <w:tc>
          <w:tcPr>
            <w:tcW w:w="559" w:type="dxa"/>
          </w:tcPr>
          <w:p w14:paraId="093E89F6" w14:textId="58AAEDE1" w:rsidR="0094517D" w:rsidRDefault="008D2676" w:rsidP="00D26C70">
            <w:pPr>
              <w:pStyle w:val="BodyText"/>
              <w:rPr>
                <w:lang w:val="fr-CH"/>
              </w:rPr>
            </w:pPr>
            <w:r>
              <w:rPr>
                <w:lang w:val="fr-CH"/>
              </w:rPr>
              <w:t>R3</w:t>
            </w:r>
          </w:p>
        </w:tc>
        <w:tc>
          <w:tcPr>
            <w:tcW w:w="4316" w:type="dxa"/>
          </w:tcPr>
          <w:p w14:paraId="3F3F5B2A" w14:textId="2F5019A6" w:rsidR="0094517D" w:rsidRDefault="008D2676" w:rsidP="00D26C70">
            <w:pPr>
              <w:pStyle w:val="BodyText"/>
              <w:rPr>
                <w:lang w:val="fr-CH"/>
              </w:rPr>
            </w:pPr>
            <w:r>
              <w:rPr>
                <w:lang w:val="fr-CH"/>
              </w:rPr>
              <w:t xml:space="preserve">Application utilisable sur écran </w:t>
            </w:r>
            <w:ins w:id="109" w:author="Yves Chevallier" w:date="2022-03-30T22:25:00Z">
              <w:r w:rsidR="00375B15">
                <w:rPr>
                  <w:lang w:val="fr-CH"/>
                </w:rPr>
                <w:t xml:space="preserve">(diagonale) </w:t>
              </w:r>
            </w:ins>
            <w:r>
              <w:rPr>
                <w:lang w:val="fr-CH"/>
              </w:rPr>
              <w:t xml:space="preserve">de </w:t>
            </w:r>
          </w:p>
        </w:tc>
        <w:tc>
          <w:tcPr>
            <w:tcW w:w="844" w:type="dxa"/>
          </w:tcPr>
          <w:p w14:paraId="7C9927F5" w14:textId="18CBE7A9" w:rsidR="0094517D" w:rsidRDefault="008D2676" w:rsidP="00D26C70">
            <w:pPr>
              <w:pStyle w:val="BodyText"/>
              <w:rPr>
                <w:lang w:val="fr-CH"/>
              </w:rPr>
            </w:pPr>
            <w:r>
              <w:rPr>
                <w:lang w:val="fr-CH"/>
              </w:rPr>
              <w:t>4</w:t>
            </w:r>
          </w:p>
        </w:tc>
        <w:tc>
          <w:tcPr>
            <w:tcW w:w="846" w:type="dxa"/>
          </w:tcPr>
          <w:p w14:paraId="1A9EC9B5" w14:textId="61EA0C85" w:rsidR="0094517D" w:rsidRDefault="008D2676" w:rsidP="00D26C70">
            <w:pPr>
              <w:pStyle w:val="BodyText"/>
              <w:rPr>
                <w:lang w:val="fr-CH"/>
              </w:rPr>
            </w:pPr>
            <w:r>
              <w:rPr>
                <w:lang w:val="fr-CH"/>
              </w:rPr>
              <w:t>5</w:t>
            </w:r>
          </w:p>
        </w:tc>
        <w:tc>
          <w:tcPr>
            <w:tcW w:w="844" w:type="dxa"/>
          </w:tcPr>
          <w:p w14:paraId="58ACE737" w14:textId="77777777" w:rsidR="0094517D" w:rsidRDefault="0094517D" w:rsidP="00D26C70">
            <w:pPr>
              <w:pStyle w:val="BodyText"/>
              <w:rPr>
                <w:lang w:val="fr-CH"/>
              </w:rPr>
            </w:pPr>
          </w:p>
        </w:tc>
        <w:tc>
          <w:tcPr>
            <w:tcW w:w="1085" w:type="dxa"/>
          </w:tcPr>
          <w:p w14:paraId="7C2F073D" w14:textId="285297B2" w:rsidR="0094517D" w:rsidRDefault="008D2676" w:rsidP="00D26C70">
            <w:pPr>
              <w:pStyle w:val="BodyText"/>
              <w:rPr>
                <w:lang w:val="fr-CH"/>
              </w:rPr>
            </w:pPr>
            <w:r>
              <w:rPr>
                <w:lang w:val="fr-CH"/>
              </w:rPr>
              <w:t>Pouces</w:t>
            </w:r>
          </w:p>
        </w:tc>
      </w:tr>
      <w:tr w:rsidR="008D2676" w14:paraId="08BF7613" w14:textId="77777777" w:rsidTr="003D7F20">
        <w:tc>
          <w:tcPr>
            <w:tcW w:w="559" w:type="dxa"/>
          </w:tcPr>
          <w:p w14:paraId="23635BFE" w14:textId="57F92FA9" w:rsidR="008D2676" w:rsidRDefault="003D7F20" w:rsidP="00D26C70">
            <w:pPr>
              <w:pStyle w:val="BodyText"/>
              <w:rPr>
                <w:lang w:val="fr-CH"/>
              </w:rPr>
            </w:pPr>
            <w:r>
              <w:rPr>
                <w:lang w:val="fr-CH"/>
              </w:rPr>
              <w:t>R4</w:t>
            </w:r>
          </w:p>
        </w:tc>
        <w:tc>
          <w:tcPr>
            <w:tcW w:w="4316" w:type="dxa"/>
          </w:tcPr>
          <w:p w14:paraId="35CCE0E9" w14:textId="4320B413" w:rsidR="008D2676" w:rsidRDefault="003D7F20" w:rsidP="00D26C70">
            <w:pPr>
              <w:pStyle w:val="BodyText"/>
              <w:rPr>
                <w:lang w:val="fr-CH"/>
              </w:rPr>
            </w:pPr>
            <w:r>
              <w:rPr>
                <w:lang w:val="fr-CH"/>
              </w:rPr>
              <w:t>Coût de maintenance en production</w:t>
            </w:r>
          </w:p>
        </w:tc>
        <w:tc>
          <w:tcPr>
            <w:tcW w:w="844" w:type="dxa"/>
          </w:tcPr>
          <w:p w14:paraId="0FDD28FC" w14:textId="77777777" w:rsidR="008D2676" w:rsidRDefault="008D2676" w:rsidP="00D26C70">
            <w:pPr>
              <w:pStyle w:val="BodyText"/>
              <w:rPr>
                <w:lang w:val="fr-CH"/>
              </w:rPr>
            </w:pPr>
          </w:p>
        </w:tc>
        <w:tc>
          <w:tcPr>
            <w:tcW w:w="846" w:type="dxa"/>
          </w:tcPr>
          <w:p w14:paraId="3279F2F6" w14:textId="77777777" w:rsidR="008D2676" w:rsidRDefault="008D2676" w:rsidP="00D26C70">
            <w:pPr>
              <w:pStyle w:val="BodyText"/>
              <w:rPr>
                <w:lang w:val="fr-CH"/>
              </w:rPr>
            </w:pPr>
          </w:p>
        </w:tc>
        <w:tc>
          <w:tcPr>
            <w:tcW w:w="844" w:type="dxa"/>
          </w:tcPr>
          <w:p w14:paraId="0B6A8FAD" w14:textId="58844B22" w:rsidR="008D2676" w:rsidRDefault="003D7F20" w:rsidP="00D26C70">
            <w:pPr>
              <w:pStyle w:val="BodyText"/>
              <w:rPr>
                <w:lang w:val="fr-CH"/>
              </w:rPr>
            </w:pPr>
            <w:r>
              <w:rPr>
                <w:lang w:val="fr-CH"/>
              </w:rPr>
              <w:t>500</w:t>
            </w:r>
          </w:p>
        </w:tc>
        <w:tc>
          <w:tcPr>
            <w:tcW w:w="1085" w:type="dxa"/>
          </w:tcPr>
          <w:p w14:paraId="12169E31" w14:textId="716A9E0A" w:rsidR="008D2676" w:rsidRDefault="003D7F20" w:rsidP="00D26C70">
            <w:pPr>
              <w:pStyle w:val="BodyText"/>
              <w:rPr>
                <w:lang w:val="fr-CH"/>
              </w:rPr>
            </w:pPr>
            <w:r>
              <w:rPr>
                <w:lang w:val="fr-CH"/>
              </w:rPr>
              <w:t>CHF/mois</w:t>
            </w:r>
          </w:p>
        </w:tc>
      </w:tr>
    </w:tbl>
    <w:p w14:paraId="46E07A97" w14:textId="31B939B0" w:rsidR="00931E3B" w:rsidRPr="00096587" w:rsidRDefault="00931E3B" w:rsidP="00D26C70">
      <w:pPr>
        <w:pStyle w:val="BodyText"/>
        <w:rPr>
          <w:lang w:val="fr-CH"/>
        </w:rPr>
      </w:pPr>
    </w:p>
    <w:p w14:paraId="1946B248" w14:textId="77777777" w:rsidR="0010198C" w:rsidRDefault="0010198C">
      <w:pPr>
        <w:rPr>
          <w:rFonts w:asciiTheme="majorHAnsi" w:eastAsiaTheme="majorEastAsia" w:hAnsiTheme="majorHAnsi" w:cstheme="majorBidi"/>
          <w:color w:val="2F5496" w:themeColor="accent1" w:themeShade="BF"/>
          <w:sz w:val="32"/>
          <w:szCs w:val="32"/>
          <w:lang w:val="fr-CH"/>
        </w:rPr>
      </w:pPr>
      <w:r>
        <w:rPr>
          <w:lang w:val="fr-CH"/>
        </w:rPr>
        <w:br w:type="page"/>
      </w:r>
    </w:p>
    <w:p w14:paraId="44883423" w14:textId="29E6E0B1" w:rsidR="00931E3B" w:rsidRDefault="00FA6B45" w:rsidP="00D26C70">
      <w:pPr>
        <w:pStyle w:val="Heading1"/>
        <w:rPr>
          <w:lang w:val="fr-CH"/>
        </w:rPr>
      </w:pPr>
      <w:bookmarkStart w:id="110" w:name="_Toc99290785"/>
      <w:r>
        <w:rPr>
          <w:lang w:val="fr-CH"/>
        </w:rPr>
        <w:lastRenderedPageBreak/>
        <w:t>Bibliographie</w:t>
      </w:r>
      <w:bookmarkEnd w:id="110"/>
    </w:p>
    <w:p w14:paraId="690A62DD" w14:textId="0D27390B" w:rsidR="003D7F20" w:rsidRDefault="0010198C" w:rsidP="003D7F20">
      <w:pPr>
        <w:rPr>
          <w:lang w:val="en-GB"/>
        </w:rPr>
      </w:pPr>
      <w:r w:rsidRPr="0010198C">
        <w:rPr>
          <w:lang w:val="en-GB"/>
        </w:rPr>
        <w:t>Plan ep</w:t>
      </w:r>
      <w:r>
        <w:rPr>
          <w:lang w:val="en-GB"/>
        </w:rPr>
        <w:t xml:space="preserve">fl : </w:t>
      </w:r>
      <w:hyperlink r:id="rId21" w:history="1">
        <w:r w:rsidR="007A0F9F" w:rsidRPr="00D90231">
          <w:rPr>
            <w:rStyle w:val="Hyperlink"/>
            <w:lang w:val="en-GB"/>
          </w:rPr>
          <w:t>https://plan.epfl.ch</w:t>
        </w:r>
      </w:hyperlink>
      <w:r w:rsidR="007A0F9F">
        <w:rPr>
          <w:lang w:val="en-GB"/>
        </w:rPr>
        <w:t xml:space="preserve"> </w:t>
      </w:r>
    </w:p>
    <w:p w14:paraId="739B94E2" w14:textId="2387ECA5" w:rsidR="0010198C" w:rsidRDefault="0010198C" w:rsidP="003D7F20">
      <w:r w:rsidRPr="0010198C">
        <w:rPr>
          <w:lang w:val="fr-CH"/>
        </w:rPr>
        <w:t xml:space="preserve">Géoportail epfl : </w:t>
      </w:r>
      <w:hyperlink r:id="rId22" w:tgtFrame="_top" w:history="1">
        <w:r>
          <w:rPr>
            <w:rStyle w:val="Hyperlink"/>
          </w:rPr>
          <w:t xml:space="preserve">https://geoportail.epfl.ch/ </w:t>
        </w:r>
      </w:hyperlink>
    </w:p>
    <w:p w14:paraId="0B8DC640" w14:textId="4D7D859D" w:rsidR="0010198C" w:rsidRDefault="0010198C" w:rsidP="003D7F20">
      <w:pPr>
        <w:rPr>
          <w:lang w:val="en-GB"/>
        </w:rPr>
      </w:pPr>
      <w:r>
        <w:rPr>
          <w:lang w:val="en-GB"/>
        </w:rPr>
        <w:t xml:space="preserve">SITN : </w:t>
      </w:r>
      <w:hyperlink r:id="rId23" w:history="1">
        <w:r w:rsidRPr="00D90231">
          <w:rPr>
            <w:rStyle w:val="Hyperlink"/>
            <w:lang w:val="en-GB"/>
          </w:rPr>
          <w:t>https://sitn.ne.ch</w:t>
        </w:r>
      </w:hyperlink>
      <w:r>
        <w:rPr>
          <w:lang w:val="en-GB"/>
        </w:rPr>
        <w:t xml:space="preserve"> </w:t>
      </w:r>
    </w:p>
    <w:p w14:paraId="637BA3A3" w14:textId="178116BE" w:rsidR="0010198C" w:rsidRDefault="0010198C" w:rsidP="003D7F20">
      <w:pPr>
        <w:rPr>
          <w:lang w:val="en-GB"/>
        </w:rPr>
      </w:pPr>
      <w:r>
        <w:rPr>
          <w:lang w:val="en-GB"/>
        </w:rPr>
        <w:t xml:space="preserve">MIT campus map : </w:t>
      </w:r>
      <w:hyperlink r:id="rId24" w:history="1">
        <w:r w:rsidRPr="00D90231">
          <w:rPr>
            <w:rStyle w:val="Hyperlink"/>
            <w:lang w:val="en-GB"/>
          </w:rPr>
          <w:t>https://whereis.mit.edu/</w:t>
        </w:r>
      </w:hyperlink>
      <w:r>
        <w:rPr>
          <w:lang w:val="en-GB"/>
        </w:rPr>
        <w:t xml:space="preserve"> </w:t>
      </w:r>
    </w:p>
    <w:p w14:paraId="4E522AA6" w14:textId="41F9FFC3" w:rsidR="0010198C" w:rsidRDefault="0010198C" w:rsidP="003D7F20">
      <w:pPr>
        <w:rPr>
          <w:lang w:val="en-GB"/>
        </w:rPr>
      </w:pPr>
      <w:r>
        <w:rPr>
          <w:lang w:val="en-GB"/>
        </w:rPr>
        <w:t xml:space="preserve">Standford campus map : </w:t>
      </w:r>
      <w:hyperlink r:id="rId25" w:history="1">
        <w:r w:rsidRPr="00D90231">
          <w:rPr>
            <w:rStyle w:val="Hyperlink"/>
            <w:lang w:val="en-GB"/>
          </w:rPr>
          <w:t>https://campus-map.stanford.edu/</w:t>
        </w:r>
      </w:hyperlink>
      <w:r>
        <w:rPr>
          <w:lang w:val="en-GB"/>
        </w:rPr>
        <w:t xml:space="preserve"> </w:t>
      </w:r>
    </w:p>
    <w:p w14:paraId="0D5CFF22" w14:textId="77777777" w:rsidR="005328A0" w:rsidRDefault="005328A0" w:rsidP="003D7F20">
      <w:pPr>
        <w:rPr>
          <w:lang w:val="fr-CH"/>
        </w:rPr>
      </w:pPr>
      <w:r w:rsidRPr="005328A0">
        <w:rPr>
          <w:lang w:val="fr-CH"/>
        </w:rPr>
        <w:t xml:space="preserve">Aéroport de Zurich : </w:t>
      </w:r>
    </w:p>
    <w:p w14:paraId="2ED5C33E" w14:textId="041C60C7" w:rsidR="005328A0" w:rsidRPr="005328A0" w:rsidRDefault="00F63194" w:rsidP="003D7F20">
      <w:pPr>
        <w:rPr>
          <w:lang w:val="fr-CH"/>
        </w:rPr>
      </w:pPr>
      <w:hyperlink r:id="rId26" w:history="1">
        <w:r w:rsidR="005328A0" w:rsidRPr="00D90231">
          <w:rPr>
            <w:rStyle w:val="Hyperlink"/>
            <w:lang w:val="fr-CH"/>
          </w:rPr>
          <w:t>https://www.flughafen-zuerich.ch/en/passengers/practical/guidance/interactive-map</w:t>
        </w:r>
      </w:hyperlink>
      <w:r w:rsidR="005328A0">
        <w:rPr>
          <w:lang w:val="fr-CH"/>
        </w:rPr>
        <w:t xml:space="preserve"> </w:t>
      </w:r>
    </w:p>
    <w:p w14:paraId="09751793" w14:textId="66AA04D2" w:rsidR="002A512B" w:rsidRPr="0010198C" w:rsidRDefault="002A512B" w:rsidP="002A512B">
      <w:pPr>
        <w:rPr>
          <w:lang w:val="en-GB"/>
        </w:rPr>
      </w:pPr>
      <w:r w:rsidRPr="0010198C">
        <w:rPr>
          <w:lang w:val="en-GB"/>
        </w:rPr>
        <w:t>Informations architecture webGIS</w:t>
      </w:r>
      <w:r w:rsidR="0010198C">
        <w:rPr>
          <w:lang w:val="en-GB"/>
        </w:rPr>
        <w:t xml:space="preserve"> : </w:t>
      </w:r>
    </w:p>
    <w:p w14:paraId="15B58C76" w14:textId="744D17D0" w:rsidR="002A512B" w:rsidRPr="0010198C" w:rsidRDefault="00F63194" w:rsidP="002A512B">
      <w:pPr>
        <w:rPr>
          <w:lang w:val="en-GB"/>
        </w:rPr>
      </w:pPr>
      <w:hyperlink r:id="rId27" w:history="1">
        <w:r w:rsidR="009B6AF9" w:rsidRPr="0010198C">
          <w:rPr>
            <w:rStyle w:val="Hyperlink"/>
            <w:lang w:val="en-GB"/>
          </w:rPr>
          <w:t>https://veillecarto2-0.fr/2020/04/29/reflechir-son-architecture-dapplication-cartographique-du-serveur-au-client/</w:t>
        </w:r>
      </w:hyperlink>
    </w:p>
    <w:p w14:paraId="06DEBACB" w14:textId="6E240B78" w:rsidR="00D64E46" w:rsidRPr="00B13393" w:rsidRDefault="00D64E46" w:rsidP="00D64E46">
      <w:pPr>
        <w:rPr>
          <w:lang w:val="fr-CH"/>
        </w:rPr>
      </w:pPr>
      <w:r w:rsidRPr="00B13393">
        <w:rPr>
          <w:lang w:val="fr-CH"/>
        </w:rPr>
        <w:t>Openlayer</w:t>
      </w:r>
      <w:r w:rsidR="00E00B0D" w:rsidRPr="00B13393">
        <w:rPr>
          <w:lang w:val="fr-CH"/>
        </w:rPr>
        <w:t>s</w:t>
      </w:r>
      <w:r w:rsidRPr="00B13393">
        <w:rPr>
          <w:lang w:val="fr-CH"/>
        </w:rPr>
        <w:t xml:space="preserve"> : </w:t>
      </w:r>
      <w:hyperlink r:id="rId28" w:history="1">
        <w:r w:rsidRPr="00B13393">
          <w:rPr>
            <w:rStyle w:val="Hyperlink"/>
            <w:lang w:val="fr-CH"/>
          </w:rPr>
          <w:t>https://openlayers.org/</w:t>
        </w:r>
      </w:hyperlink>
    </w:p>
    <w:p w14:paraId="2F69829F" w14:textId="783020F7" w:rsidR="00E00B0D" w:rsidRDefault="00E00B0D" w:rsidP="00D64E46">
      <w:pPr>
        <w:rPr>
          <w:lang w:val="fr-CH"/>
        </w:rPr>
      </w:pPr>
      <w:r w:rsidRPr="00E00B0D">
        <w:rPr>
          <w:lang w:val="fr-CH"/>
        </w:rPr>
        <w:t xml:space="preserve">Leaflet : </w:t>
      </w:r>
      <w:hyperlink r:id="rId29" w:history="1">
        <w:r w:rsidR="0010198C" w:rsidRPr="00D90231">
          <w:rPr>
            <w:rStyle w:val="Hyperlink"/>
            <w:lang w:val="fr-CH"/>
          </w:rPr>
          <w:t>https://leafletjs.com/</w:t>
        </w:r>
      </w:hyperlink>
      <w:r w:rsidR="0010198C">
        <w:rPr>
          <w:lang w:val="fr-CH"/>
        </w:rPr>
        <w:t xml:space="preserve"> </w:t>
      </w:r>
      <w:r w:rsidRPr="00E00B0D">
        <w:rPr>
          <w:lang w:val="fr-CH"/>
        </w:rPr>
        <w:t xml:space="preserve">ou </w:t>
      </w:r>
      <w:hyperlink r:id="rId30" w:history="1">
        <w:r w:rsidRPr="00E00B0D">
          <w:rPr>
            <w:rStyle w:val="Hyperlink"/>
            <w:lang w:val="fr-CH"/>
          </w:rPr>
          <w:t>https://leafletjs.com/SlavaUkraini/</w:t>
        </w:r>
      </w:hyperlink>
      <w:r w:rsidRPr="00E00B0D">
        <w:rPr>
          <w:lang w:val="fr-CH"/>
        </w:rPr>
        <w:t xml:space="preserve">  (adre</w:t>
      </w:r>
      <w:r>
        <w:rPr>
          <w:lang w:val="fr-CH"/>
        </w:rPr>
        <w:t>sse temporaire d</w:t>
      </w:r>
      <w:ins w:id="111" w:author="Yves Chevallier" w:date="2022-03-30T22:19:00Z">
        <w:r w:rsidR="008521E6">
          <w:rPr>
            <w:lang w:val="fr-CH"/>
          </w:rPr>
          <w:t>ue</w:t>
        </w:r>
      </w:ins>
      <w:del w:id="112" w:author="Yves Chevallier" w:date="2022-03-30T22:19:00Z">
        <w:r w:rsidR="00815305" w:rsidDel="008521E6">
          <w:rPr>
            <w:lang w:val="fr-CH"/>
          </w:rPr>
          <w:delText>û</w:delText>
        </w:r>
      </w:del>
      <w:r>
        <w:rPr>
          <w:lang w:val="fr-CH"/>
        </w:rPr>
        <w:t xml:space="preserve"> à la guerre en </w:t>
      </w:r>
      <w:ins w:id="113" w:author="Yves Chevallier" w:date="2022-03-30T22:19:00Z">
        <w:r w:rsidR="008521E6">
          <w:rPr>
            <w:lang w:val="fr-CH"/>
          </w:rPr>
          <w:t>U</w:t>
        </w:r>
      </w:ins>
      <w:del w:id="114" w:author="Yves Chevallier" w:date="2022-03-30T22:19:00Z">
        <w:r w:rsidDel="008521E6">
          <w:rPr>
            <w:lang w:val="fr-CH"/>
          </w:rPr>
          <w:delText>u</w:delText>
        </w:r>
      </w:del>
      <w:r>
        <w:rPr>
          <w:lang w:val="fr-CH"/>
        </w:rPr>
        <w:t>kraine</w:t>
      </w:r>
      <w:r w:rsidRPr="00E00B0D">
        <w:rPr>
          <w:lang w:val="fr-CH"/>
        </w:rPr>
        <w:t>)</w:t>
      </w:r>
    </w:p>
    <w:p w14:paraId="126CCE04" w14:textId="64259E03" w:rsidR="007A0F9F" w:rsidRPr="007A0F9F" w:rsidRDefault="007A0F9F" w:rsidP="00D64E46">
      <w:pPr>
        <w:rPr>
          <w:lang w:val="en-GB"/>
        </w:rPr>
      </w:pPr>
      <w:r w:rsidRPr="007A0F9F">
        <w:rPr>
          <w:lang w:val="en-GB"/>
        </w:rPr>
        <w:t xml:space="preserve">Google maps api : </w:t>
      </w:r>
      <w:hyperlink r:id="rId31" w:history="1">
        <w:r w:rsidRPr="00D90231">
          <w:rPr>
            <w:rStyle w:val="Hyperlink"/>
            <w:lang w:val="en-GB"/>
          </w:rPr>
          <w:t>https://developers.google.com/maps</w:t>
        </w:r>
      </w:hyperlink>
      <w:r>
        <w:rPr>
          <w:lang w:val="en-GB"/>
        </w:rPr>
        <w:t xml:space="preserve"> </w:t>
      </w:r>
    </w:p>
    <w:p w14:paraId="3F73D79C" w14:textId="62CF6793" w:rsidR="00A40B6C" w:rsidRDefault="00D64E46" w:rsidP="00A40B6C">
      <w:pPr>
        <w:rPr>
          <w:lang w:val="en-GB"/>
        </w:rPr>
      </w:pPr>
      <w:r>
        <w:rPr>
          <w:lang w:val="en-GB"/>
        </w:rPr>
        <w:t xml:space="preserve">Geomapfish : </w:t>
      </w:r>
      <w:hyperlink r:id="rId32" w:history="1">
        <w:r w:rsidRPr="001751B6">
          <w:rPr>
            <w:rStyle w:val="Hyperlink"/>
            <w:lang w:val="en-GB"/>
          </w:rPr>
          <w:t>https://geomapfish.org/fr/index.html</w:t>
        </w:r>
      </w:hyperlink>
    </w:p>
    <w:p w14:paraId="49C56EDC" w14:textId="46799B30" w:rsidR="00876AD8" w:rsidRDefault="00876AD8" w:rsidP="00A40B6C">
      <w:pPr>
        <w:rPr>
          <w:lang w:val="fr-CH"/>
        </w:rPr>
      </w:pPr>
      <w:r w:rsidRPr="006847DB">
        <w:rPr>
          <w:lang w:val="fr-CH"/>
        </w:rPr>
        <w:t>C2c</w:t>
      </w:r>
      <w:r w:rsidR="006847DB" w:rsidRPr="006847DB">
        <w:rPr>
          <w:lang w:val="fr-CH"/>
        </w:rPr>
        <w:t xml:space="preserve">geoportal documentation : </w:t>
      </w:r>
      <w:hyperlink r:id="rId33" w:history="1">
        <w:r w:rsidR="006847DB" w:rsidRPr="00D90231">
          <w:rPr>
            <w:rStyle w:val="Hyperlink"/>
            <w:lang w:val="fr-CH"/>
          </w:rPr>
          <w:t>https://camptocamp.github.io/c2cgeoportal/master/</w:t>
        </w:r>
      </w:hyperlink>
    </w:p>
    <w:p w14:paraId="42436C7C" w14:textId="4C978DBC" w:rsidR="001A15E2" w:rsidRDefault="001A15E2" w:rsidP="00A40B6C">
      <w:pPr>
        <w:rPr>
          <w:lang w:val="fr-CH"/>
        </w:rPr>
      </w:pPr>
      <w:r>
        <w:rPr>
          <w:lang w:val="fr-CH"/>
        </w:rPr>
        <w:t xml:space="preserve">QGIS documentation : </w:t>
      </w:r>
      <w:hyperlink r:id="rId34" w:history="1">
        <w:r w:rsidRPr="00D90231">
          <w:rPr>
            <w:rStyle w:val="Hyperlink"/>
            <w:lang w:val="fr-CH"/>
          </w:rPr>
          <w:t>https://docs.qgis.org/3.22/en/docs/index.html</w:t>
        </w:r>
      </w:hyperlink>
    </w:p>
    <w:p w14:paraId="6D2532D8" w14:textId="6CBCE62A" w:rsidR="005328A0" w:rsidRDefault="005328A0" w:rsidP="00A40B6C">
      <w:pPr>
        <w:rPr>
          <w:lang w:val="fr-CH"/>
        </w:rPr>
      </w:pPr>
      <w:r>
        <w:rPr>
          <w:lang w:val="fr-CH"/>
        </w:rPr>
        <w:t xml:space="preserve">Geoserver documentation : </w:t>
      </w:r>
      <w:hyperlink r:id="rId35" w:history="1">
        <w:r w:rsidRPr="00D90231">
          <w:rPr>
            <w:rStyle w:val="Hyperlink"/>
            <w:lang w:val="fr-CH"/>
          </w:rPr>
          <w:t>https://docs.geoserver.org/</w:t>
        </w:r>
      </w:hyperlink>
    </w:p>
    <w:p w14:paraId="25D6CC33" w14:textId="0C1D41CD" w:rsidR="005328A0" w:rsidRPr="00B13393" w:rsidRDefault="005328A0" w:rsidP="00A40B6C">
      <w:pPr>
        <w:rPr>
          <w:lang w:val="en-GB"/>
        </w:rPr>
      </w:pPr>
      <w:r w:rsidRPr="00B13393">
        <w:rPr>
          <w:lang w:val="en-GB"/>
        </w:rPr>
        <w:t xml:space="preserve">Mapserver : </w:t>
      </w:r>
      <w:hyperlink r:id="rId36" w:history="1">
        <w:r w:rsidRPr="00B13393">
          <w:rPr>
            <w:rStyle w:val="Hyperlink"/>
            <w:lang w:val="en-GB"/>
          </w:rPr>
          <w:t>https://mapserver.org/</w:t>
        </w:r>
      </w:hyperlink>
      <w:r w:rsidRPr="00B13393">
        <w:rPr>
          <w:lang w:val="en-GB"/>
        </w:rPr>
        <w:t xml:space="preserve"> </w:t>
      </w:r>
    </w:p>
    <w:p w14:paraId="5972074C" w14:textId="05B2C367" w:rsidR="005328A0" w:rsidRPr="00B13393" w:rsidRDefault="005328A0" w:rsidP="00A40B6C">
      <w:pPr>
        <w:rPr>
          <w:lang w:val="en-GB"/>
        </w:rPr>
      </w:pPr>
      <w:r w:rsidRPr="00B13393">
        <w:rPr>
          <w:lang w:val="en-GB"/>
        </w:rPr>
        <w:t xml:space="preserve">ArcGIS server : </w:t>
      </w:r>
      <w:r w:rsidR="007A0F9F" w:rsidRPr="00B13393">
        <w:rPr>
          <w:lang w:val="en-GB"/>
        </w:rPr>
        <w:t xml:space="preserve"> </w:t>
      </w:r>
    </w:p>
    <w:p w14:paraId="35FEF027" w14:textId="224C0762" w:rsidR="007A0F9F" w:rsidRPr="00B13393" w:rsidRDefault="00F63194" w:rsidP="00A40B6C">
      <w:pPr>
        <w:rPr>
          <w:lang w:val="en-GB"/>
        </w:rPr>
      </w:pPr>
      <w:hyperlink r:id="rId37" w:history="1">
        <w:r w:rsidR="007A0F9F" w:rsidRPr="00B13393">
          <w:rPr>
            <w:rStyle w:val="Hyperlink"/>
            <w:lang w:val="en-GB"/>
          </w:rPr>
          <w:t>https://enterprise.arcgis.com/en/server/latest/get-started/windows/what-is-arcgis-for-server-.htm</w:t>
        </w:r>
      </w:hyperlink>
      <w:r w:rsidR="007A0F9F" w:rsidRPr="00B13393">
        <w:rPr>
          <w:lang w:val="en-GB"/>
        </w:rPr>
        <w:t xml:space="preserve"> </w:t>
      </w:r>
    </w:p>
    <w:p w14:paraId="7871F19D" w14:textId="0D9E94E4" w:rsidR="005328A0" w:rsidRDefault="005328A0" w:rsidP="00A40B6C">
      <w:pPr>
        <w:rPr>
          <w:lang w:val="fr-CH"/>
        </w:rPr>
      </w:pPr>
      <w:r>
        <w:rPr>
          <w:lang w:val="fr-CH"/>
        </w:rPr>
        <w:t xml:space="preserve">PostGIS : </w:t>
      </w:r>
      <w:hyperlink r:id="rId38" w:history="1">
        <w:r w:rsidRPr="00D90231">
          <w:rPr>
            <w:rStyle w:val="Hyperlink"/>
            <w:lang w:val="fr-CH"/>
          </w:rPr>
          <w:t>https://postgis.net/</w:t>
        </w:r>
      </w:hyperlink>
      <w:r>
        <w:rPr>
          <w:lang w:val="fr-CH"/>
        </w:rPr>
        <w:t xml:space="preserve"> </w:t>
      </w:r>
    </w:p>
    <w:p w14:paraId="24FA0E7B" w14:textId="77777777" w:rsidR="005328A0" w:rsidRDefault="005328A0" w:rsidP="00A40B6C">
      <w:pPr>
        <w:rPr>
          <w:lang w:val="fr-CH"/>
        </w:rPr>
      </w:pPr>
    </w:p>
    <w:p w14:paraId="7484AF21" w14:textId="77777777" w:rsidR="001A15E2" w:rsidRDefault="001A15E2" w:rsidP="00A40B6C">
      <w:pPr>
        <w:rPr>
          <w:lang w:val="fr-CH"/>
        </w:rPr>
      </w:pPr>
    </w:p>
    <w:p w14:paraId="0B967891" w14:textId="77777777" w:rsidR="006847DB" w:rsidRPr="006847DB" w:rsidRDefault="006847DB" w:rsidP="00A40B6C">
      <w:pPr>
        <w:rPr>
          <w:lang w:val="fr-CH"/>
        </w:rPr>
      </w:pPr>
    </w:p>
    <w:p w14:paraId="1EBFB75B" w14:textId="4FE5AC3C" w:rsidR="00D64E46" w:rsidRPr="006847DB" w:rsidRDefault="00D64E46" w:rsidP="00A40B6C">
      <w:pPr>
        <w:rPr>
          <w:lang w:val="fr-CH"/>
        </w:rPr>
      </w:pPr>
    </w:p>
    <w:sectPr w:rsidR="00D64E46" w:rsidRPr="006847DB" w:rsidSect="00174425">
      <w:headerReference w:type="even" r:id="rId39"/>
      <w:headerReference w:type="default" r:id="rId40"/>
      <w:footerReference w:type="even" r:id="rId41"/>
      <w:footerReference w:type="default" r:id="rId42"/>
      <w:headerReference w:type="first" r:id="rId43"/>
      <w:footerReference w:type="first" r:id="rId44"/>
      <w:pgSz w:w="11906" w:h="16838"/>
      <w:pgMar w:top="1985" w:right="1701" w:bottom="1701"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Yves Chevallier" w:date="2022-03-30T22:12:00Z" w:initials="YC">
    <w:p w14:paraId="4B7C4FDB" w14:textId="77777777" w:rsidR="00EC177B" w:rsidRDefault="00EC177B" w:rsidP="00A43AB8">
      <w:pPr>
        <w:pStyle w:val="CommentText"/>
      </w:pPr>
      <w:r>
        <w:rPr>
          <w:rStyle w:val="CommentReference"/>
        </w:rPr>
        <w:annotationRef/>
      </w:r>
      <w:r>
        <w:t>Ajoutez un chapitre "Contexte" qui décrit le contexte du projet.</w:t>
      </w:r>
    </w:p>
  </w:comment>
  <w:comment w:id="24" w:author="Yves Chevallier" w:date="2022-03-30T22:13:00Z" w:initials="YC">
    <w:p w14:paraId="30C759A4" w14:textId="77777777" w:rsidR="00EC177B" w:rsidRDefault="00EC177B" w:rsidP="00EC7118">
      <w:pPr>
        <w:pStyle w:val="CommentText"/>
      </w:pPr>
      <w:r>
        <w:rPr>
          <w:rStyle w:val="CommentReference"/>
        </w:rPr>
        <w:annotationRef/>
      </w:r>
      <w:r>
        <w:t>facilement</w:t>
      </w:r>
    </w:p>
  </w:comment>
  <w:comment w:id="28" w:author="Yves Chevallier" w:date="2022-03-30T22:16:00Z" w:initials="YC">
    <w:p w14:paraId="5AAEB8AB" w14:textId="77777777" w:rsidR="00EC177B" w:rsidRDefault="00EC177B" w:rsidP="00294A80">
      <w:pPr>
        <w:pStyle w:val="CommentText"/>
      </w:pPr>
      <w:r>
        <w:rPr>
          <w:rStyle w:val="CommentReference"/>
        </w:rPr>
        <w:annotationRef/>
      </w:r>
      <w:r>
        <w:t>Si je cherche la salle F04, j'aimerais savoir ou elle se trouve</w:t>
      </w:r>
    </w:p>
  </w:comment>
  <w:comment w:id="39" w:author="Yves Chevallier" w:date="2022-03-30T22:22:00Z" w:initials="YC">
    <w:p w14:paraId="45AB5137" w14:textId="77777777" w:rsidR="00375B15" w:rsidRDefault="00375B15" w:rsidP="00C54C75">
      <w:pPr>
        <w:rPr>
          <w:sz w:val="20"/>
          <w:szCs w:val="20"/>
        </w:rPr>
      </w:pPr>
      <w:r>
        <w:rPr>
          <w:rStyle w:val="CommentReference"/>
        </w:rPr>
        <w:annotationRef/>
      </w:r>
      <w:r>
        <w:t xml:space="preserve">En règle générale, "doit" est plus relatif à une exigence et non une fonction. Une fonction est caractérisée par un verbe d'action. </w:t>
      </w:r>
    </w:p>
    <w:p w14:paraId="585777B5" w14:textId="77777777" w:rsidR="00375B15" w:rsidRDefault="00375B15" w:rsidP="00C54C75"/>
    <w:p w14:paraId="2E983498" w14:textId="77777777" w:rsidR="00375B15" w:rsidRDefault="00375B15" w:rsidP="00C54C75">
      <w:pPr>
        <w:rPr>
          <w:sz w:val="20"/>
          <w:szCs w:val="20"/>
        </w:rPr>
      </w:pPr>
      <w:r>
        <w:t>Afficher un plan afin d'aider l'orientation</w:t>
      </w:r>
    </w:p>
    <w:p w14:paraId="20267CE5" w14:textId="77777777" w:rsidR="00375B15" w:rsidRDefault="00375B15" w:rsidP="00C54C75">
      <w:pPr>
        <w:rPr>
          <w:sz w:val="20"/>
          <w:szCs w:val="20"/>
        </w:rPr>
      </w:pPr>
      <w:r>
        <w:t>Utilisable facilement et de façon ergonomique</w:t>
      </w:r>
    </w:p>
    <w:p w14:paraId="7F921037" w14:textId="77777777" w:rsidR="00375B15" w:rsidRDefault="00375B15" w:rsidP="00C54C75">
      <w:pPr>
        <w:rPr>
          <w:sz w:val="20"/>
          <w:szCs w:val="20"/>
        </w:rPr>
      </w:pPr>
      <w:r>
        <w:t>Accessible facilement depuis un navigateur web</w:t>
      </w:r>
    </w:p>
    <w:p w14:paraId="21850292" w14:textId="77777777" w:rsidR="00375B15" w:rsidRDefault="00375B15" w:rsidP="00C54C75">
      <w:pPr>
        <w:rPr>
          <w:sz w:val="20"/>
          <w:szCs w:val="20"/>
        </w:rPr>
      </w:pPr>
      <w:r>
        <w:t>Partage d'une carte ou d'une région avec un tiers</w:t>
      </w:r>
    </w:p>
    <w:p w14:paraId="06C066CC" w14:textId="77777777" w:rsidR="00375B15" w:rsidRDefault="00375B15" w:rsidP="00C54C75"/>
    <w:p w14:paraId="1E3445BA" w14:textId="77777777" w:rsidR="00375B15" w:rsidRDefault="00375B15" w:rsidP="00C54C75">
      <w:pPr>
        <w:pStyle w:val="CommentText"/>
      </w:pP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7C4FDB" w15:done="0"/>
  <w15:commentEx w15:paraId="30C759A4" w15:done="0"/>
  <w15:commentEx w15:paraId="5AAEB8AB" w15:done="0"/>
  <w15:commentEx w15:paraId="1E3445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F545A" w16cex:dateUtc="2022-03-30T20:12:00Z"/>
  <w16cex:commentExtensible w16cex:durableId="25EF54A6" w16cex:dateUtc="2022-03-30T20:13:00Z"/>
  <w16cex:commentExtensible w16cex:durableId="25EF5535" w16cex:dateUtc="2022-03-30T20:16:00Z"/>
  <w16cex:commentExtensible w16cex:durableId="25EF56A8" w16cex:dateUtc="2022-03-30T2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7C4FDB" w16cid:durableId="25EF545A"/>
  <w16cid:commentId w16cid:paraId="30C759A4" w16cid:durableId="25EF54A6"/>
  <w16cid:commentId w16cid:paraId="5AAEB8AB" w16cid:durableId="25EF5535"/>
  <w16cid:commentId w16cid:paraId="1E3445BA" w16cid:durableId="25EF56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5CC07" w14:textId="77777777" w:rsidR="00F63194" w:rsidRDefault="00F63194" w:rsidP="00174425">
      <w:pPr>
        <w:spacing w:after="0" w:line="240" w:lineRule="auto"/>
      </w:pPr>
      <w:r>
        <w:separator/>
      </w:r>
    </w:p>
  </w:endnote>
  <w:endnote w:type="continuationSeparator" w:id="0">
    <w:p w14:paraId="6D01C944" w14:textId="77777777" w:rsidR="00F63194" w:rsidRDefault="00F63194" w:rsidP="00174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EDD8F" w14:textId="77777777" w:rsidR="008521E6" w:rsidRDefault="008521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F392" w14:textId="77777777" w:rsidR="00FF6FA9" w:rsidRDefault="00FF6FA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C7BF9B8" w14:textId="77777777" w:rsidR="00174425" w:rsidRDefault="001744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48077" w14:textId="55861454" w:rsidR="00174425" w:rsidRDefault="00174425">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45F08" w14:textId="77777777" w:rsidR="00F63194" w:rsidRDefault="00F63194" w:rsidP="00174425">
      <w:pPr>
        <w:spacing w:after="0" w:line="240" w:lineRule="auto"/>
      </w:pPr>
      <w:r>
        <w:separator/>
      </w:r>
    </w:p>
  </w:footnote>
  <w:footnote w:type="continuationSeparator" w:id="0">
    <w:p w14:paraId="0071324A" w14:textId="77777777" w:rsidR="00F63194" w:rsidRDefault="00F63194" w:rsidP="001744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53852" w14:textId="77777777" w:rsidR="008521E6" w:rsidRDefault="008521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9D714" w14:textId="77777777" w:rsidR="008521E6" w:rsidRDefault="008521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507D5" w14:textId="77777777" w:rsidR="008521E6" w:rsidRDefault="008521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69.7pt;height:52.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" o:bullet="t">
        <v:imagedata r:id="rId1" o:title="" cropbottom="-125f"/>
      </v:shape>
    </w:pict>
  </w:numPicBullet>
  <w:abstractNum w:abstractNumId="0" w15:restartNumberingAfterBreak="0">
    <w:nsid w:val="FFFFFF7C"/>
    <w:multiLevelType w:val="singleLevel"/>
    <w:tmpl w:val="8DB2523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B4C07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B9252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D80154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E602C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32E12B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A0478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C047B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4458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E648D5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D054F4"/>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1353DA5"/>
    <w:multiLevelType w:val="hybridMultilevel"/>
    <w:tmpl w:val="15BADFDA"/>
    <w:lvl w:ilvl="0" w:tplc="B14AD5EA">
      <w:start w:val="13"/>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1913B00"/>
    <w:multiLevelType w:val="hybridMultilevel"/>
    <w:tmpl w:val="4C88734E"/>
    <w:lvl w:ilvl="0" w:tplc="1BCA8FBA">
      <w:start w:val="1"/>
      <w:numFmt w:val="bullet"/>
      <w:lvlText w:val=""/>
      <w:lvlPicBulletId w:val="0"/>
      <w:lvlJc w:val="left"/>
      <w:pPr>
        <w:tabs>
          <w:tab w:val="num" w:pos="720"/>
        </w:tabs>
        <w:ind w:left="720" w:hanging="360"/>
      </w:pPr>
      <w:rPr>
        <w:rFonts w:ascii="Symbol" w:hAnsi="Symbol" w:hint="default"/>
      </w:rPr>
    </w:lvl>
    <w:lvl w:ilvl="1" w:tplc="68481254" w:tentative="1">
      <w:start w:val="1"/>
      <w:numFmt w:val="bullet"/>
      <w:lvlText w:val=""/>
      <w:lvlJc w:val="left"/>
      <w:pPr>
        <w:tabs>
          <w:tab w:val="num" w:pos="1440"/>
        </w:tabs>
        <w:ind w:left="1440" w:hanging="360"/>
      </w:pPr>
      <w:rPr>
        <w:rFonts w:ascii="Symbol" w:hAnsi="Symbol" w:hint="default"/>
      </w:rPr>
    </w:lvl>
    <w:lvl w:ilvl="2" w:tplc="97201646" w:tentative="1">
      <w:start w:val="1"/>
      <w:numFmt w:val="bullet"/>
      <w:lvlText w:val=""/>
      <w:lvlJc w:val="left"/>
      <w:pPr>
        <w:tabs>
          <w:tab w:val="num" w:pos="2160"/>
        </w:tabs>
        <w:ind w:left="2160" w:hanging="360"/>
      </w:pPr>
      <w:rPr>
        <w:rFonts w:ascii="Symbol" w:hAnsi="Symbol" w:hint="default"/>
      </w:rPr>
    </w:lvl>
    <w:lvl w:ilvl="3" w:tplc="BD086BF6" w:tentative="1">
      <w:start w:val="1"/>
      <w:numFmt w:val="bullet"/>
      <w:lvlText w:val=""/>
      <w:lvlJc w:val="left"/>
      <w:pPr>
        <w:tabs>
          <w:tab w:val="num" w:pos="2880"/>
        </w:tabs>
        <w:ind w:left="2880" w:hanging="360"/>
      </w:pPr>
      <w:rPr>
        <w:rFonts w:ascii="Symbol" w:hAnsi="Symbol" w:hint="default"/>
      </w:rPr>
    </w:lvl>
    <w:lvl w:ilvl="4" w:tplc="42F40906" w:tentative="1">
      <w:start w:val="1"/>
      <w:numFmt w:val="bullet"/>
      <w:lvlText w:val=""/>
      <w:lvlJc w:val="left"/>
      <w:pPr>
        <w:tabs>
          <w:tab w:val="num" w:pos="3600"/>
        </w:tabs>
        <w:ind w:left="3600" w:hanging="360"/>
      </w:pPr>
      <w:rPr>
        <w:rFonts w:ascii="Symbol" w:hAnsi="Symbol" w:hint="default"/>
      </w:rPr>
    </w:lvl>
    <w:lvl w:ilvl="5" w:tplc="93C227EA" w:tentative="1">
      <w:start w:val="1"/>
      <w:numFmt w:val="bullet"/>
      <w:lvlText w:val=""/>
      <w:lvlJc w:val="left"/>
      <w:pPr>
        <w:tabs>
          <w:tab w:val="num" w:pos="4320"/>
        </w:tabs>
        <w:ind w:left="4320" w:hanging="360"/>
      </w:pPr>
      <w:rPr>
        <w:rFonts w:ascii="Symbol" w:hAnsi="Symbol" w:hint="default"/>
      </w:rPr>
    </w:lvl>
    <w:lvl w:ilvl="6" w:tplc="B53C5C3A" w:tentative="1">
      <w:start w:val="1"/>
      <w:numFmt w:val="bullet"/>
      <w:lvlText w:val=""/>
      <w:lvlJc w:val="left"/>
      <w:pPr>
        <w:tabs>
          <w:tab w:val="num" w:pos="5040"/>
        </w:tabs>
        <w:ind w:left="5040" w:hanging="360"/>
      </w:pPr>
      <w:rPr>
        <w:rFonts w:ascii="Symbol" w:hAnsi="Symbol" w:hint="default"/>
      </w:rPr>
    </w:lvl>
    <w:lvl w:ilvl="7" w:tplc="991A2596" w:tentative="1">
      <w:start w:val="1"/>
      <w:numFmt w:val="bullet"/>
      <w:lvlText w:val=""/>
      <w:lvlJc w:val="left"/>
      <w:pPr>
        <w:tabs>
          <w:tab w:val="num" w:pos="5760"/>
        </w:tabs>
        <w:ind w:left="5760" w:hanging="360"/>
      </w:pPr>
      <w:rPr>
        <w:rFonts w:ascii="Symbol" w:hAnsi="Symbol" w:hint="default"/>
      </w:rPr>
    </w:lvl>
    <w:lvl w:ilvl="8" w:tplc="58E6CAB2" w:tentative="1">
      <w:start w:val="1"/>
      <w:numFmt w:val="bullet"/>
      <w:lvlText w:val=""/>
      <w:lvlJc w:val="left"/>
      <w:pPr>
        <w:tabs>
          <w:tab w:val="num" w:pos="6480"/>
        </w:tabs>
        <w:ind w:left="648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ves Chevallier">
    <w15:presenceInfo w15:providerId="Windows Live" w15:userId="98f62010e21d06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E3B"/>
    <w:rsid w:val="00012153"/>
    <w:rsid w:val="00036229"/>
    <w:rsid w:val="00066869"/>
    <w:rsid w:val="00096587"/>
    <w:rsid w:val="000A56AF"/>
    <w:rsid w:val="000D0E97"/>
    <w:rsid w:val="0010198C"/>
    <w:rsid w:val="00105B6D"/>
    <w:rsid w:val="00110A7E"/>
    <w:rsid w:val="001110A3"/>
    <w:rsid w:val="001128D7"/>
    <w:rsid w:val="00123961"/>
    <w:rsid w:val="00145A7C"/>
    <w:rsid w:val="00174425"/>
    <w:rsid w:val="00174FFA"/>
    <w:rsid w:val="001A15E2"/>
    <w:rsid w:val="001A4878"/>
    <w:rsid w:val="001B0715"/>
    <w:rsid w:val="001B2D47"/>
    <w:rsid w:val="001B46EB"/>
    <w:rsid w:val="001D257D"/>
    <w:rsid w:val="001D504D"/>
    <w:rsid w:val="001F5D7B"/>
    <w:rsid w:val="00204A94"/>
    <w:rsid w:val="00226895"/>
    <w:rsid w:val="00235737"/>
    <w:rsid w:val="002457FC"/>
    <w:rsid w:val="002549D5"/>
    <w:rsid w:val="002826E0"/>
    <w:rsid w:val="00296776"/>
    <w:rsid w:val="002A512B"/>
    <w:rsid w:val="002A76FA"/>
    <w:rsid w:val="002D57B0"/>
    <w:rsid w:val="00302379"/>
    <w:rsid w:val="00316071"/>
    <w:rsid w:val="00361405"/>
    <w:rsid w:val="003707B0"/>
    <w:rsid w:val="0037525E"/>
    <w:rsid w:val="00375B15"/>
    <w:rsid w:val="00376A9B"/>
    <w:rsid w:val="00380F98"/>
    <w:rsid w:val="00383D3A"/>
    <w:rsid w:val="00394CF1"/>
    <w:rsid w:val="003A77E3"/>
    <w:rsid w:val="003C212A"/>
    <w:rsid w:val="003D54D4"/>
    <w:rsid w:val="003D7F20"/>
    <w:rsid w:val="003F5882"/>
    <w:rsid w:val="00430A51"/>
    <w:rsid w:val="00432E37"/>
    <w:rsid w:val="00440FA9"/>
    <w:rsid w:val="00460C90"/>
    <w:rsid w:val="00486698"/>
    <w:rsid w:val="00493099"/>
    <w:rsid w:val="00494271"/>
    <w:rsid w:val="004E2715"/>
    <w:rsid w:val="004E424E"/>
    <w:rsid w:val="004F2CF4"/>
    <w:rsid w:val="00510641"/>
    <w:rsid w:val="005328A0"/>
    <w:rsid w:val="005366F3"/>
    <w:rsid w:val="00542051"/>
    <w:rsid w:val="00550A6B"/>
    <w:rsid w:val="00583723"/>
    <w:rsid w:val="005D516D"/>
    <w:rsid w:val="005E3091"/>
    <w:rsid w:val="005F30F2"/>
    <w:rsid w:val="00621CD8"/>
    <w:rsid w:val="006373A9"/>
    <w:rsid w:val="00661F59"/>
    <w:rsid w:val="006842DF"/>
    <w:rsid w:val="006847DB"/>
    <w:rsid w:val="006A4F2E"/>
    <w:rsid w:val="006D4B44"/>
    <w:rsid w:val="006E12C8"/>
    <w:rsid w:val="006E3625"/>
    <w:rsid w:val="006E3D3C"/>
    <w:rsid w:val="006E77F8"/>
    <w:rsid w:val="006F6959"/>
    <w:rsid w:val="00733602"/>
    <w:rsid w:val="007353C7"/>
    <w:rsid w:val="00767930"/>
    <w:rsid w:val="00791397"/>
    <w:rsid w:val="007A0F9F"/>
    <w:rsid w:val="007D573A"/>
    <w:rsid w:val="007E0FFB"/>
    <w:rsid w:val="007F5DCA"/>
    <w:rsid w:val="00815305"/>
    <w:rsid w:val="00821E3F"/>
    <w:rsid w:val="00834BAE"/>
    <w:rsid w:val="008401F1"/>
    <w:rsid w:val="008521E6"/>
    <w:rsid w:val="00875713"/>
    <w:rsid w:val="00876AD8"/>
    <w:rsid w:val="008934CE"/>
    <w:rsid w:val="008D2676"/>
    <w:rsid w:val="0091403D"/>
    <w:rsid w:val="00931E3B"/>
    <w:rsid w:val="00933EA4"/>
    <w:rsid w:val="00941B04"/>
    <w:rsid w:val="0094517D"/>
    <w:rsid w:val="00954107"/>
    <w:rsid w:val="009B6AF9"/>
    <w:rsid w:val="009C5F10"/>
    <w:rsid w:val="009C7CE6"/>
    <w:rsid w:val="009E47F1"/>
    <w:rsid w:val="00A00274"/>
    <w:rsid w:val="00A249E6"/>
    <w:rsid w:val="00A25771"/>
    <w:rsid w:val="00A312A3"/>
    <w:rsid w:val="00A40B6C"/>
    <w:rsid w:val="00A53F34"/>
    <w:rsid w:val="00A8353E"/>
    <w:rsid w:val="00A85D66"/>
    <w:rsid w:val="00AA5E74"/>
    <w:rsid w:val="00AB1299"/>
    <w:rsid w:val="00AB55AC"/>
    <w:rsid w:val="00AE087D"/>
    <w:rsid w:val="00B0659B"/>
    <w:rsid w:val="00B13393"/>
    <w:rsid w:val="00B46DCF"/>
    <w:rsid w:val="00B60EBD"/>
    <w:rsid w:val="00B73186"/>
    <w:rsid w:val="00B97661"/>
    <w:rsid w:val="00BE0634"/>
    <w:rsid w:val="00C1660E"/>
    <w:rsid w:val="00C2694C"/>
    <w:rsid w:val="00C67FCD"/>
    <w:rsid w:val="00C77399"/>
    <w:rsid w:val="00C9266D"/>
    <w:rsid w:val="00C9535B"/>
    <w:rsid w:val="00CA23EC"/>
    <w:rsid w:val="00CD060D"/>
    <w:rsid w:val="00CE1B01"/>
    <w:rsid w:val="00D05AD2"/>
    <w:rsid w:val="00D1731F"/>
    <w:rsid w:val="00D231B7"/>
    <w:rsid w:val="00D26C70"/>
    <w:rsid w:val="00D54FAD"/>
    <w:rsid w:val="00D64E46"/>
    <w:rsid w:val="00DA160A"/>
    <w:rsid w:val="00DA1BC6"/>
    <w:rsid w:val="00DA6424"/>
    <w:rsid w:val="00DB062D"/>
    <w:rsid w:val="00DC277B"/>
    <w:rsid w:val="00DE73B9"/>
    <w:rsid w:val="00DE7F1E"/>
    <w:rsid w:val="00DF4ABA"/>
    <w:rsid w:val="00E00B0D"/>
    <w:rsid w:val="00E026A8"/>
    <w:rsid w:val="00E125B0"/>
    <w:rsid w:val="00E4537D"/>
    <w:rsid w:val="00E706EA"/>
    <w:rsid w:val="00E85810"/>
    <w:rsid w:val="00E97715"/>
    <w:rsid w:val="00EA4E61"/>
    <w:rsid w:val="00EB33C9"/>
    <w:rsid w:val="00EC177B"/>
    <w:rsid w:val="00EC1BAC"/>
    <w:rsid w:val="00EC2544"/>
    <w:rsid w:val="00F63194"/>
    <w:rsid w:val="00F64A4F"/>
    <w:rsid w:val="00F67427"/>
    <w:rsid w:val="00F8348B"/>
    <w:rsid w:val="00F917AF"/>
    <w:rsid w:val="00F91F9D"/>
    <w:rsid w:val="00F92939"/>
    <w:rsid w:val="00FA3A6C"/>
    <w:rsid w:val="00FA44A0"/>
    <w:rsid w:val="00FA6B45"/>
    <w:rsid w:val="00FC5681"/>
    <w:rsid w:val="00FC7C95"/>
    <w:rsid w:val="00FF6FA9"/>
  </w:rsids>
  <m:mathPr>
    <m:mathFont m:val="Cambria Math"/>
    <m:brkBin m:val="before"/>
    <m:brkBinSub m:val="--"/>
    <m:smallFrac m:val="0"/>
    <m:dispDef/>
    <m:lMargin m:val="0"/>
    <m:rMargin m:val="0"/>
    <m:defJc m:val="centerGroup"/>
    <m:wrapIndent m:val="1440"/>
    <m:intLim m:val="subSup"/>
    <m:naryLim m:val="undOvr"/>
  </m:mathPr>
  <w:themeFontLang w:val="en-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55CBE"/>
  <w15:chartTrackingRefBased/>
  <w15:docId w15:val="{CDFA4730-A26C-4D85-8B5E-2249E3AD8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CF4"/>
  </w:style>
  <w:style w:type="paragraph" w:styleId="Heading1">
    <w:name w:val="heading 1"/>
    <w:basedOn w:val="Normal"/>
    <w:next w:val="Normal"/>
    <w:link w:val="Heading1Char"/>
    <w:uiPriority w:val="9"/>
    <w:qFormat/>
    <w:rsid w:val="00D26C70"/>
    <w:pPr>
      <w:keepNext/>
      <w:keepLines/>
      <w:numPr>
        <w:numId w:val="1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6C70"/>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6C70"/>
    <w:pPr>
      <w:keepNext/>
      <w:keepLines/>
      <w:numPr>
        <w:ilvl w:val="2"/>
        <w:numId w:val="1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26C70"/>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6C70"/>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6C70"/>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6C70"/>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6C70"/>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6C70"/>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D26C70"/>
    <w:pPr>
      <w:spacing w:after="120"/>
    </w:pPr>
  </w:style>
  <w:style w:type="character" w:customStyle="1" w:styleId="BodyTextChar">
    <w:name w:val="Body Text Char"/>
    <w:basedOn w:val="DefaultParagraphFont"/>
    <w:link w:val="BodyText"/>
    <w:uiPriority w:val="99"/>
    <w:rsid w:val="00D26C70"/>
  </w:style>
  <w:style w:type="character" w:customStyle="1" w:styleId="Heading1Char">
    <w:name w:val="Heading 1 Char"/>
    <w:basedOn w:val="DefaultParagraphFont"/>
    <w:link w:val="Heading1"/>
    <w:uiPriority w:val="9"/>
    <w:rsid w:val="00D26C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6C7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26C7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26C7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6C7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6C7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6C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6C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6C70"/>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DA6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12C8"/>
    <w:pPr>
      <w:ind w:left="720"/>
      <w:contextualSpacing/>
    </w:pPr>
  </w:style>
  <w:style w:type="paragraph" w:customStyle="1" w:styleId="Default">
    <w:name w:val="Default"/>
    <w:rsid w:val="00621CD8"/>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D64E46"/>
    <w:rPr>
      <w:color w:val="0563C1" w:themeColor="hyperlink"/>
      <w:u w:val="single"/>
    </w:rPr>
  </w:style>
  <w:style w:type="character" w:styleId="UnresolvedMention">
    <w:name w:val="Unresolved Mention"/>
    <w:basedOn w:val="DefaultParagraphFont"/>
    <w:uiPriority w:val="99"/>
    <w:semiHidden/>
    <w:unhideWhenUsed/>
    <w:rsid w:val="00D64E46"/>
    <w:rPr>
      <w:color w:val="605E5C"/>
      <w:shd w:val="clear" w:color="auto" w:fill="E1DFDD"/>
    </w:rPr>
  </w:style>
  <w:style w:type="paragraph" w:styleId="TOCHeading">
    <w:name w:val="TOC Heading"/>
    <w:basedOn w:val="Heading1"/>
    <w:next w:val="Normal"/>
    <w:uiPriority w:val="39"/>
    <w:unhideWhenUsed/>
    <w:qFormat/>
    <w:rsid w:val="009C7CE6"/>
    <w:pPr>
      <w:numPr>
        <w:numId w:val="0"/>
      </w:numPr>
      <w:outlineLvl w:val="9"/>
    </w:pPr>
    <w:rPr>
      <w:lang w:val="en-US" w:eastAsia="en-US"/>
    </w:rPr>
  </w:style>
  <w:style w:type="paragraph" w:styleId="TOC1">
    <w:name w:val="toc 1"/>
    <w:basedOn w:val="Normal"/>
    <w:next w:val="Normal"/>
    <w:autoRedefine/>
    <w:uiPriority w:val="39"/>
    <w:unhideWhenUsed/>
    <w:rsid w:val="009C7CE6"/>
    <w:pPr>
      <w:spacing w:after="100"/>
    </w:pPr>
  </w:style>
  <w:style w:type="paragraph" w:styleId="TOC2">
    <w:name w:val="toc 2"/>
    <w:basedOn w:val="Normal"/>
    <w:next w:val="Normal"/>
    <w:autoRedefine/>
    <w:uiPriority w:val="39"/>
    <w:unhideWhenUsed/>
    <w:rsid w:val="009C7CE6"/>
    <w:pPr>
      <w:spacing w:after="100"/>
      <w:ind w:left="220"/>
    </w:pPr>
  </w:style>
  <w:style w:type="paragraph" w:styleId="TOC3">
    <w:name w:val="toc 3"/>
    <w:basedOn w:val="Normal"/>
    <w:next w:val="Normal"/>
    <w:autoRedefine/>
    <w:uiPriority w:val="39"/>
    <w:unhideWhenUsed/>
    <w:rsid w:val="009C7CE6"/>
    <w:pPr>
      <w:spacing w:after="100"/>
      <w:ind w:left="440"/>
    </w:pPr>
  </w:style>
  <w:style w:type="character" w:styleId="FollowedHyperlink">
    <w:name w:val="FollowedHyperlink"/>
    <w:basedOn w:val="DefaultParagraphFont"/>
    <w:uiPriority w:val="99"/>
    <w:semiHidden/>
    <w:unhideWhenUsed/>
    <w:rsid w:val="00432E37"/>
    <w:rPr>
      <w:color w:val="954F72" w:themeColor="followedHyperlink"/>
      <w:u w:val="single"/>
    </w:rPr>
  </w:style>
  <w:style w:type="character" w:styleId="SubtleEmphasis">
    <w:name w:val="Subtle Emphasis"/>
    <w:basedOn w:val="DefaultParagraphFont"/>
    <w:uiPriority w:val="19"/>
    <w:qFormat/>
    <w:rsid w:val="00CA23EC"/>
    <w:rPr>
      <w:i/>
      <w:iCs/>
      <w:color w:val="404040" w:themeColor="text1" w:themeTint="BF"/>
    </w:rPr>
  </w:style>
  <w:style w:type="paragraph" w:styleId="Header">
    <w:name w:val="header"/>
    <w:basedOn w:val="Normal"/>
    <w:link w:val="HeaderChar"/>
    <w:uiPriority w:val="99"/>
    <w:unhideWhenUsed/>
    <w:rsid w:val="001744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4425"/>
  </w:style>
  <w:style w:type="paragraph" w:styleId="Footer">
    <w:name w:val="footer"/>
    <w:basedOn w:val="Normal"/>
    <w:link w:val="FooterChar"/>
    <w:uiPriority w:val="99"/>
    <w:unhideWhenUsed/>
    <w:rsid w:val="001744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4425"/>
  </w:style>
  <w:style w:type="character" w:styleId="CommentReference">
    <w:name w:val="annotation reference"/>
    <w:basedOn w:val="DefaultParagraphFont"/>
    <w:uiPriority w:val="99"/>
    <w:semiHidden/>
    <w:unhideWhenUsed/>
    <w:rsid w:val="00EC177B"/>
    <w:rPr>
      <w:sz w:val="16"/>
      <w:szCs w:val="16"/>
    </w:rPr>
  </w:style>
  <w:style w:type="paragraph" w:styleId="CommentText">
    <w:name w:val="annotation text"/>
    <w:basedOn w:val="Normal"/>
    <w:link w:val="CommentTextChar"/>
    <w:uiPriority w:val="99"/>
    <w:unhideWhenUsed/>
    <w:rsid w:val="00EC177B"/>
    <w:pPr>
      <w:spacing w:line="240" w:lineRule="auto"/>
    </w:pPr>
    <w:rPr>
      <w:sz w:val="20"/>
      <w:szCs w:val="20"/>
    </w:rPr>
  </w:style>
  <w:style w:type="character" w:customStyle="1" w:styleId="CommentTextChar">
    <w:name w:val="Comment Text Char"/>
    <w:basedOn w:val="DefaultParagraphFont"/>
    <w:link w:val="CommentText"/>
    <w:uiPriority w:val="99"/>
    <w:rsid w:val="00EC177B"/>
    <w:rPr>
      <w:sz w:val="20"/>
      <w:szCs w:val="20"/>
    </w:rPr>
  </w:style>
  <w:style w:type="paragraph" w:styleId="CommentSubject">
    <w:name w:val="annotation subject"/>
    <w:basedOn w:val="CommentText"/>
    <w:next w:val="CommentText"/>
    <w:link w:val="CommentSubjectChar"/>
    <w:uiPriority w:val="99"/>
    <w:semiHidden/>
    <w:unhideWhenUsed/>
    <w:rsid w:val="00EC177B"/>
    <w:rPr>
      <w:b/>
      <w:bCs/>
    </w:rPr>
  </w:style>
  <w:style w:type="character" w:customStyle="1" w:styleId="CommentSubjectChar">
    <w:name w:val="Comment Subject Char"/>
    <w:basedOn w:val="CommentTextChar"/>
    <w:link w:val="CommentSubject"/>
    <w:uiPriority w:val="99"/>
    <w:semiHidden/>
    <w:rsid w:val="00EC17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258472">
      <w:bodyDiv w:val="1"/>
      <w:marLeft w:val="0"/>
      <w:marRight w:val="0"/>
      <w:marTop w:val="0"/>
      <w:marBottom w:val="0"/>
      <w:divBdr>
        <w:top w:val="none" w:sz="0" w:space="0" w:color="auto"/>
        <w:left w:val="none" w:sz="0" w:space="0" w:color="auto"/>
        <w:bottom w:val="none" w:sz="0" w:space="0" w:color="auto"/>
        <w:right w:val="none" w:sz="0" w:space="0" w:color="auto"/>
      </w:divBdr>
      <w:divsChild>
        <w:div w:id="1263954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flughafen-zuerich.ch/en/passengers/practical/guidance/interactive-map" TargetMode="External"/><Relationship Id="rId39" Type="http://schemas.openxmlformats.org/officeDocument/2006/relationships/header" Target="header1.xml"/><Relationship Id="rId21" Type="http://schemas.openxmlformats.org/officeDocument/2006/relationships/hyperlink" Target="https://plan.epfl.ch" TargetMode="External"/><Relationship Id="rId34" Type="http://schemas.openxmlformats.org/officeDocument/2006/relationships/hyperlink" Target="https://docs.qgis.org/3.22/en/docs/index.html" TargetMode="External"/><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leafletj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whereis.mit.edu/" TargetMode="External"/><Relationship Id="rId32" Type="http://schemas.openxmlformats.org/officeDocument/2006/relationships/hyperlink" Target="https://geomapfish.org/fr/index.html" TargetMode="External"/><Relationship Id="rId37" Type="http://schemas.openxmlformats.org/officeDocument/2006/relationships/hyperlink" Target="https://enterprise.arcgis.com/en/server/latest/get-started/windows/what-is-arcgis-for-server-.htm"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sitn.ne.ch" TargetMode="External"/><Relationship Id="rId28" Type="http://schemas.openxmlformats.org/officeDocument/2006/relationships/hyperlink" Target="https://openlayers.org/" TargetMode="External"/><Relationship Id="rId36" Type="http://schemas.openxmlformats.org/officeDocument/2006/relationships/hyperlink" Target="https://mapserver.org/" TargetMode="Externa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developers.google.com/maps" TargetMode="External"/><Relationship Id="rId44"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geoportail.epfl.ch/" TargetMode="External"/><Relationship Id="rId27" Type="http://schemas.openxmlformats.org/officeDocument/2006/relationships/hyperlink" Target="https://veillecarto2-0.fr/2020/04/29/reflechir-son-architecture-dapplication-cartographique-du-serveur-au-client/" TargetMode="External"/><Relationship Id="rId30" Type="http://schemas.openxmlformats.org/officeDocument/2006/relationships/hyperlink" Target="https://leafletjs.com/SlavaUkraini/" TargetMode="External"/><Relationship Id="rId35" Type="http://schemas.openxmlformats.org/officeDocument/2006/relationships/hyperlink" Target="https://docs.geoserver.org/" TargetMode="External"/><Relationship Id="rId43" Type="http://schemas.openxmlformats.org/officeDocument/2006/relationships/header" Target="header3.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campus-map.stanford.edu/" TargetMode="External"/><Relationship Id="rId33" Type="http://schemas.openxmlformats.org/officeDocument/2006/relationships/hyperlink" Target="https://camptocamp.github.io/c2cgeoportal/master/" TargetMode="External"/><Relationship Id="rId38" Type="http://schemas.openxmlformats.org/officeDocument/2006/relationships/hyperlink" Target="https://postgis.net/" TargetMode="External"/><Relationship Id="rId46" Type="http://schemas.microsoft.com/office/2011/relationships/people" Target="people.xml"/><Relationship Id="rId20" Type="http://schemas.openxmlformats.org/officeDocument/2006/relationships/image" Target="media/image10.png"/><Relationship Id="rId4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960AE-67DC-4B2B-953E-40673D0A5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16</Pages>
  <Words>2628</Words>
  <Characters>14460</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kylian Bourcoud</dc:creator>
  <cp:keywords/>
  <dc:description/>
  <cp:lastModifiedBy>Yves Chevallier</cp:lastModifiedBy>
  <cp:revision>14</cp:revision>
  <dcterms:created xsi:type="dcterms:W3CDTF">2022-03-03T08:53:00Z</dcterms:created>
  <dcterms:modified xsi:type="dcterms:W3CDTF">2022-03-30T20:25:00Z</dcterms:modified>
</cp:coreProperties>
</file>